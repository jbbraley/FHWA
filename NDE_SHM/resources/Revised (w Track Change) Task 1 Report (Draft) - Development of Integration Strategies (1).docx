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F7082" w14:textId="77777777" w:rsidR="00D11800" w:rsidRDefault="002300F7" w:rsidP="00D11800">
      <w:pPr>
        <w:spacing w:after="0"/>
        <w:jc w:val="center"/>
        <w:rPr>
          <w:i/>
          <w:sz w:val="20"/>
          <w:szCs w:val="20"/>
        </w:rPr>
      </w:pPr>
      <w:bookmarkStart w:id="0" w:name="_GoBack"/>
      <w:bookmarkEnd w:id="0"/>
      <w:r>
        <w:rPr>
          <w:i/>
          <w:sz w:val="20"/>
          <w:szCs w:val="20"/>
        </w:rPr>
        <w:t xml:space="preserve">  </w:t>
      </w:r>
    </w:p>
    <w:p w14:paraId="754BF926" w14:textId="77777777" w:rsidR="00C27299" w:rsidRPr="00C27299" w:rsidRDefault="00C27299" w:rsidP="00D11800">
      <w:pPr>
        <w:spacing w:after="0"/>
        <w:jc w:val="center"/>
        <w:rPr>
          <w:i/>
          <w:sz w:val="20"/>
          <w:szCs w:val="20"/>
        </w:rPr>
      </w:pPr>
      <w:r w:rsidRPr="00C27299">
        <w:rPr>
          <w:i/>
          <w:sz w:val="20"/>
          <w:szCs w:val="20"/>
        </w:rPr>
        <w:t>ESCINC Subcontract # 15-31</w:t>
      </w:r>
    </w:p>
    <w:p w14:paraId="7EA22368" w14:textId="77777777" w:rsidR="00C27299" w:rsidRDefault="00C27299" w:rsidP="00D11800">
      <w:pPr>
        <w:spacing w:after="0"/>
        <w:jc w:val="center"/>
        <w:rPr>
          <w:i/>
          <w:sz w:val="20"/>
          <w:szCs w:val="20"/>
        </w:rPr>
      </w:pPr>
      <w:r w:rsidRPr="00C27299">
        <w:rPr>
          <w:i/>
          <w:sz w:val="20"/>
          <w:szCs w:val="20"/>
        </w:rPr>
        <w:t>Task Order # 9</w:t>
      </w:r>
    </w:p>
    <w:p w14:paraId="2D354FAF" w14:textId="77777777" w:rsidR="00C27299" w:rsidRDefault="00C27299" w:rsidP="00D11800">
      <w:pPr>
        <w:spacing w:after="0"/>
        <w:jc w:val="center"/>
        <w:rPr>
          <w:sz w:val="20"/>
          <w:szCs w:val="20"/>
        </w:rPr>
      </w:pPr>
    </w:p>
    <w:p w14:paraId="713EACA3" w14:textId="77777777" w:rsidR="00D11800" w:rsidRPr="00D11800" w:rsidRDefault="00C27299" w:rsidP="00D11800">
      <w:pPr>
        <w:pStyle w:val="Heading1"/>
        <w:spacing w:before="0" w:after="0"/>
        <w:jc w:val="center"/>
        <w:rPr>
          <w:b/>
          <w:szCs w:val="28"/>
        </w:rPr>
      </w:pPr>
      <w:r>
        <w:rPr>
          <w:b/>
          <w:szCs w:val="28"/>
        </w:rPr>
        <w:t xml:space="preserve">Subtask 1 – </w:t>
      </w:r>
      <w:r w:rsidRPr="00C27299">
        <w:rPr>
          <w:b/>
          <w:szCs w:val="28"/>
        </w:rPr>
        <w:t>Development of Integration Strategies</w:t>
      </w:r>
    </w:p>
    <w:p w14:paraId="0C71CEAC" w14:textId="4480684D" w:rsidR="00C27299" w:rsidRPr="00C27299" w:rsidRDefault="003D366D" w:rsidP="00D11800">
      <w:pPr>
        <w:pStyle w:val="Heading1"/>
        <w:spacing w:before="0" w:after="0"/>
        <w:jc w:val="center"/>
        <w:rPr>
          <w:b/>
          <w:sz w:val="22"/>
          <w:szCs w:val="22"/>
        </w:rPr>
      </w:pPr>
      <w:r>
        <w:rPr>
          <w:b/>
          <w:sz w:val="22"/>
          <w:szCs w:val="22"/>
        </w:rPr>
        <w:t xml:space="preserve">First Revision </w:t>
      </w:r>
      <w:r w:rsidR="00C27299" w:rsidRPr="00C27299">
        <w:rPr>
          <w:b/>
          <w:sz w:val="22"/>
          <w:szCs w:val="22"/>
        </w:rPr>
        <w:t xml:space="preserve">Draft </w:t>
      </w:r>
      <w:r>
        <w:rPr>
          <w:b/>
          <w:sz w:val="22"/>
          <w:szCs w:val="22"/>
        </w:rPr>
        <w:t xml:space="preserve">for the </w:t>
      </w:r>
      <w:r w:rsidR="00C27299" w:rsidRPr="00C27299">
        <w:rPr>
          <w:b/>
          <w:sz w:val="22"/>
          <w:szCs w:val="22"/>
        </w:rPr>
        <w:t xml:space="preserve">Summary of Developed Integration Strategies for Improved Infrastructure Assessment through the Integration of Nondestructive Evaluation </w:t>
      </w:r>
      <w:r w:rsidR="00E77123">
        <w:rPr>
          <w:b/>
          <w:sz w:val="22"/>
          <w:szCs w:val="22"/>
        </w:rPr>
        <w:t xml:space="preserve">(NDE) </w:t>
      </w:r>
      <w:r w:rsidR="00C27299" w:rsidRPr="00C27299">
        <w:rPr>
          <w:b/>
          <w:sz w:val="22"/>
          <w:szCs w:val="22"/>
        </w:rPr>
        <w:t xml:space="preserve">and Structural Health Monitoring </w:t>
      </w:r>
      <w:r w:rsidR="00E77123">
        <w:rPr>
          <w:b/>
          <w:sz w:val="22"/>
          <w:szCs w:val="22"/>
        </w:rPr>
        <w:t xml:space="preserve">(SHM) </w:t>
      </w:r>
      <w:r w:rsidR="00C27299" w:rsidRPr="00C27299">
        <w:rPr>
          <w:b/>
          <w:sz w:val="22"/>
          <w:szCs w:val="22"/>
        </w:rPr>
        <w:t>Paradigms</w:t>
      </w:r>
    </w:p>
    <w:p w14:paraId="05124DDE" w14:textId="77777777" w:rsidR="00C27299" w:rsidRDefault="00C27299" w:rsidP="00D11800">
      <w:pPr>
        <w:pStyle w:val="Standard"/>
        <w:jc w:val="center"/>
        <w:rPr>
          <w:sz w:val="20"/>
          <w:szCs w:val="20"/>
        </w:rPr>
      </w:pPr>
    </w:p>
    <w:p w14:paraId="66E4ECCC" w14:textId="1AC522CA" w:rsidR="00A8022D" w:rsidRDefault="00A8022D" w:rsidP="00D11800">
      <w:pPr>
        <w:pStyle w:val="Standard"/>
        <w:jc w:val="center"/>
        <w:rPr>
          <w:sz w:val="20"/>
          <w:szCs w:val="20"/>
        </w:rPr>
      </w:pPr>
      <w:r>
        <w:rPr>
          <w:sz w:val="20"/>
          <w:szCs w:val="20"/>
        </w:rPr>
        <w:t>Franklin Moon, Saeed Babanajad, Nenad Gucunski</w:t>
      </w:r>
    </w:p>
    <w:p w14:paraId="34BFADC0" w14:textId="77777777" w:rsidR="006F695F" w:rsidRDefault="006F695F" w:rsidP="00D11800">
      <w:pPr>
        <w:pStyle w:val="Standard"/>
        <w:jc w:val="center"/>
        <w:rPr>
          <w:sz w:val="20"/>
          <w:szCs w:val="20"/>
        </w:rPr>
      </w:pPr>
    </w:p>
    <w:p w14:paraId="2A41E5A9" w14:textId="77296B7A" w:rsidR="00C27299" w:rsidRDefault="002401DC" w:rsidP="002401DC">
      <w:pPr>
        <w:pStyle w:val="Standard"/>
        <w:jc w:val="center"/>
      </w:pPr>
      <w:r>
        <w:t xml:space="preserve">18 </w:t>
      </w:r>
      <w:r w:rsidR="006F695F">
        <w:t xml:space="preserve">March </w:t>
      </w:r>
      <w:r w:rsidR="00C27299">
        <w:t>2019</w:t>
      </w:r>
    </w:p>
    <w:p w14:paraId="3D145E16" w14:textId="77777777" w:rsidR="00C27299" w:rsidRDefault="00C27299" w:rsidP="00D11800">
      <w:pPr>
        <w:pStyle w:val="Standard"/>
      </w:pPr>
    </w:p>
    <w:p w14:paraId="516A35BA" w14:textId="64ECC8A6" w:rsidR="00C27299" w:rsidRDefault="00C27299" w:rsidP="003E731B">
      <w:pPr>
        <w:pStyle w:val="Standard"/>
        <w:ind w:left="360" w:right="360"/>
        <w:jc w:val="both"/>
        <w:rPr>
          <w:i/>
        </w:rPr>
      </w:pPr>
      <w:r w:rsidRPr="007F0632">
        <w:rPr>
          <w:i/>
        </w:rPr>
        <w:t xml:space="preserve">This </w:t>
      </w:r>
      <w:r>
        <w:rPr>
          <w:i/>
        </w:rPr>
        <w:t xml:space="preserve">draft </w:t>
      </w:r>
      <w:r w:rsidR="003D366D">
        <w:rPr>
          <w:i/>
        </w:rPr>
        <w:t xml:space="preserve">revision was developed on the basis of comments received </w:t>
      </w:r>
      <w:r w:rsidR="008227ED">
        <w:rPr>
          <w:i/>
        </w:rPr>
        <w:t xml:space="preserve">from FHWA </w:t>
      </w:r>
      <w:r w:rsidR="003D366D">
        <w:rPr>
          <w:i/>
        </w:rPr>
        <w:t xml:space="preserve">on the </w:t>
      </w:r>
      <w:r>
        <w:rPr>
          <w:i/>
        </w:rPr>
        <w:t xml:space="preserve">summary of findings </w:t>
      </w:r>
      <w:r w:rsidR="003E731B">
        <w:rPr>
          <w:i/>
        </w:rPr>
        <w:t xml:space="preserve">that </w:t>
      </w:r>
      <w:r w:rsidRPr="007F0632">
        <w:rPr>
          <w:i/>
        </w:rPr>
        <w:t xml:space="preserve">was </w:t>
      </w:r>
      <w:r w:rsidR="003E731B">
        <w:rPr>
          <w:i/>
        </w:rPr>
        <w:t>originally drafted</w:t>
      </w:r>
      <w:r w:rsidR="003E731B" w:rsidRPr="007F0632">
        <w:rPr>
          <w:i/>
        </w:rPr>
        <w:t xml:space="preserve"> </w:t>
      </w:r>
      <w:r w:rsidRPr="007F0632">
        <w:rPr>
          <w:i/>
        </w:rPr>
        <w:t xml:space="preserve">as required by </w:t>
      </w:r>
      <w:r w:rsidR="003A6078">
        <w:rPr>
          <w:i/>
        </w:rPr>
        <w:t>Subtask 1, Task Order 9</w:t>
      </w:r>
      <w:r w:rsidRPr="007F0632">
        <w:rPr>
          <w:i/>
        </w:rPr>
        <w:t xml:space="preserve"> issued by the </w:t>
      </w:r>
      <w:r w:rsidR="003A6078">
        <w:rPr>
          <w:i/>
        </w:rPr>
        <w:t>Engineering &amp; Software Consultants Inc.</w:t>
      </w:r>
      <w:r w:rsidRPr="007F0632">
        <w:rPr>
          <w:i/>
        </w:rPr>
        <w:t xml:space="preserve"> under the </w:t>
      </w:r>
      <w:r w:rsidR="00887318">
        <w:rPr>
          <w:i/>
        </w:rPr>
        <w:t>Subcontract # 15-31</w:t>
      </w:r>
      <w:r w:rsidRPr="007F0632">
        <w:rPr>
          <w:i/>
        </w:rPr>
        <w:t>.</w:t>
      </w:r>
    </w:p>
    <w:p w14:paraId="729C0233" w14:textId="77777777" w:rsidR="00D11800" w:rsidRDefault="00D11800" w:rsidP="00D11800">
      <w:pPr>
        <w:pStyle w:val="Standard"/>
        <w:ind w:left="360" w:right="360"/>
        <w:jc w:val="both"/>
      </w:pPr>
    </w:p>
    <w:p w14:paraId="660D525D" w14:textId="77777777" w:rsidR="00C27299" w:rsidRPr="00D347DF" w:rsidRDefault="00C27299" w:rsidP="006B2A42">
      <w:pPr>
        <w:pStyle w:val="Heading2"/>
        <w:spacing w:before="0" w:after="120"/>
        <w:rPr>
          <w:sz w:val="24"/>
          <w:szCs w:val="24"/>
        </w:rPr>
      </w:pPr>
      <w:r w:rsidRPr="00D347DF">
        <w:rPr>
          <w:sz w:val="28"/>
          <w:szCs w:val="28"/>
        </w:rPr>
        <w:t>Introduction</w:t>
      </w:r>
    </w:p>
    <w:p w14:paraId="774178F7" w14:textId="4BC05AA7" w:rsidR="00D9486C" w:rsidRDefault="00C27299" w:rsidP="003573FB">
      <w:pPr>
        <w:pStyle w:val="BodyText"/>
        <w:spacing w:after="0"/>
      </w:pPr>
      <w:r>
        <w:t xml:space="preserve">The purpose of this </w:t>
      </w:r>
      <w:r w:rsidR="009608B1">
        <w:t>sub</w:t>
      </w:r>
      <w:r>
        <w:t xml:space="preserve">task is to </w:t>
      </w:r>
      <w:r w:rsidR="009608B1">
        <w:t xml:space="preserve">establish </w:t>
      </w:r>
      <w:r w:rsidR="009608B1" w:rsidRPr="009608B1">
        <w:t xml:space="preserve">integration strategies to develop reliable </w:t>
      </w:r>
      <w:r w:rsidR="009608B1" w:rsidRPr="00A7398F">
        <w:t>estimates of structural performance and vulnerability through the correlation of simulation models and experimental data</w:t>
      </w:r>
      <w:r w:rsidR="009608B1" w:rsidRPr="009608B1">
        <w:t xml:space="preserve">. Of particular interest for this study </w:t>
      </w:r>
      <w:r w:rsidR="009608B1">
        <w:t>is</w:t>
      </w:r>
      <w:r w:rsidR="009608B1" w:rsidRPr="009608B1">
        <w:t xml:space="preserve"> the manner in which both </w:t>
      </w:r>
      <w:r w:rsidR="0059206C">
        <w:t xml:space="preserve">non-destructive testing </w:t>
      </w:r>
      <w:r w:rsidR="0059206C" w:rsidRPr="00A7398F">
        <w:t>(</w:t>
      </w:r>
      <w:r w:rsidR="009608B1" w:rsidRPr="00A7398F">
        <w:t>NDE</w:t>
      </w:r>
      <w:r w:rsidR="0059206C" w:rsidRPr="00A7398F">
        <w:t>)</w:t>
      </w:r>
      <w:r w:rsidR="009608B1" w:rsidRPr="00A7398F">
        <w:t xml:space="preserve"> and </w:t>
      </w:r>
      <w:r w:rsidR="0059206C" w:rsidRPr="00A7398F">
        <w:t>structural health monitoring (</w:t>
      </w:r>
      <w:r w:rsidR="009608B1" w:rsidRPr="00A7398F">
        <w:t>SHM</w:t>
      </w:r>
      <w:r w:rsidR="0059206C" w:rsidRPr="00A7398F">
        <w:t>)</w:t>
      </w:r>
      <w:r w:rsidR="009608B1" w:rsidRPr="00A7398F">
        <w:t xml:space="preserve"> data are utilized to enhance the predictive capabilities of a simulation model.</w:t>
      </w:r>
      <w:r w:rsidR="00F2774E" w:rsidRPr="00F2774E">
        <w:t xml:space="preserve"> </w:t>
      </w:r>
      <w:ins w:id="1" w:author="Babanajad, Saeed" w:date="2019-03-15T16:58:00Z">
        <w:r w:rsidR="003573FB">
          <w:t>In essence, the primary goal is to establish the base framework to integrate two major sources of information collected by NDE and SHM campaigns in order to benefit</w:t>
        </w:r>
        <w:r w:rsidR="003573FB" w:rsidRPr="00AD7D1F">
          <w:t xml:space="preserve"> bridge assessment practice</w:t>
        </w:r>
        <w:r w:rsidR="003573FB" w:rsidRPr="00F2774E">
          <w:t>.</w:t>
        </w:r>
        <w:r w:rsidR="003573FB" w:rsidRPr="009608B1">
          <w:t xml:space="preserve"> </w:t>
        </w:r>
        <w:r w:rsidR="003573FB">
          <w:t xml:space="preserve">Importantly, it is not the intent of this research to break new ground in the interpretation of either NDE or SHM data. Rather, this effort will focus on the integration of these data sources and on evaluating the benefits of this integration over current practice. </w:t>
        </w:r>
      </w:ins>
      <w:r w:rsidR="00D9486C">
        <w:t xml:space="preserve"> </w:t>
      </w:r>
    </w:p>
    <w:p w14:paraId="3C67E2C1" w14:textId="77777777" w:rsidR="00D9486C" w:rsidRDefault="00D9486C" w:rsidP="00AD7D1F">
      <w:pPr>
        <w:pStyle w:val="BodyText"/>
        <w:spacing w:after="0"/>
      </w:pPr>
    </w:p>
    <w:p w14:paraId="281DB319" w14:textId="6BD09819" w:rsidR="00D347DF" w:rsidRDefault="00D83865" w:rsidP="00AD7D1F">
      <w:pPr>
        <w:pStyle w:val="BodyText"/>
        <w:spacing w:after="0"/>
      </w:pPr>
      <w:r>
        <w:t xml:space="preserve">For this research the </w:t>
      </w:r>
      <w:r w:rsidR="009608B1" w:rsidRPr="009608B1">
        <w:t>guiding application scenario</w:t>
      </w:r>
      <w:r>
        <w:t xml:space="preserve"> of capacity evaluation (</w:t>
      </w:r>
      <w:r w:rsidR="009608B1" w:rsidRPr="009608B1">
        <w:t>inclu</w:t>
      </w:r>
      <w:r>
        <w:t>sive of</w:t>
      </w:r>
      <w:r w:rsidR="009608B1" w:rsidRPr="009608B1">
        <w:t xml:space="preserve"> both the estimation of member-level demands and member-level capacity</w:t>
      </w:r>
      <w:r>
        <w:t>) was selected</w:t>
      </w:r>
      <w:r w:rsidR="009608B1" w:rsidRPr="009608B1">
        <w:t xml:space="preserve">. </w:t>
      </w:r>
      <w:r w:rsidR="001E43A1" w:rsidRPr="001E43A1">
        <w:t xml:space="preserve">The different approaches </w:t>
      </w:r>
      <w:r>
        <w:t xml:space="preserve">investigated </w:t>
      </w:r>
      <w:r w:rsidR="001E43A1" w:rsidRPr="001E43A1">
        <w:t>may vary based on (a) the specific NDE data incorporated</w:t>
      </w:r>
      <w:r w:rsidR="001E43A1">
        <w:t xml:space="preserve"> (capacity)</w:t>
      </w:r>
      <w:r w:rsidR="001E43A1" w:rsidRPr="001E43A1">
        <w:t xml:space="preserve">, </w:t>
      </w:r>
      <w:r w:rsidR="001E43A1">
        <w:t xml:space="preserve">(b) the specific SHM data incorporated (demand), </w:t>
      </w:r>
      <w:r w:rsidR="001E43A1" w:rsidRPr="001E43A1">
        <w:t>(</w:t>
      </w:r>
      <w:r w:rsidR="001E43A1">
        <w:t>c</w:t>
      </w:r>
      <w:r w:rsidR="001E43A1" w:rsidRPr="001E43A1">
        <w:t xml:space="preserve">) </w:t>
      </w:r>
      <w:commentRangeStart w:id="2"/>
      <w:r w:rsidR="001E43A1" w:rsidRPr="001E43A1">
        <w:t xml:space="preserve">the parameterization of the problem (including spatial distribution), </w:t>
      </w:r>
      <w:commentRangeEnd w:id="2"/>
      <w:r w:rsidR="00E47D84">
        <w:rPr>
          <w:rStyle w:val="CommentReference"/>
          <w:rFonts w:cs="Mangal"/>
        </w:rPr>
        <w:commentReference w:id="2"/>
      </w:r>
      <w:r w:rsidR="001E43A1" w:rsidRPr="001E43A1">
        <w:t>and (</w:t>
      </w:r>
      <w:r w:rsidR="001E43A1">
        <w:t>d</w:t>
      </w:r>
      <w:r w:rsidR="001E43A1" w:rsidRPr="001E43A1">
        <w:t>) the updating strategy (deterministic, probabilistic, semi- probabilistic), among others.</w:t>
      </w:r>
      <w:r w:rsidR="001E43A1">
        <w:t xml:space="preserve"> </w:t>
      </w:r>
      <w:r w:rsidR="00D347DF">
        <w:t xml:space="preserve">Following the problem statement </w:t>
      </w:r>
      <w:r w:rsidR="009C082B">
        <w:t>section</w:t>
      </w:r>
      <w:r w:rsidR="00D347DF">
        <w:t xml:space="preserve">, </w:t>
      </w:r>
      <w:r w:rsidR="001E491E">
        <w:t>the subsequent</w:t>
      </w:r>
      <w:r w:rsidR="001E491E" w:rsidRPr="009608B1">
        <w:t xml:space="preserve"> </w:t>
      </w:r>
      <w:r w:rsidR="001E491E">
        <w:t xml:space="preserve">sections of this report </w:t>
      </w:r>
      <w:r w:rsidR="001E491E" w:rsidRPr="009608B1">
        <w:t xml:space="preserve">provide a description of the fundamental components </w:t>
      </w:r>
      <w:r w:rsidR="001E491E">
        <w:t xml:space="preserve">of the identified </w:t>
      </w:r>
      <w:r w:rsidR="001E491E" w:rsidRPr="009608B1">
        <w:t>suite of integration strategies.</w:t>
      </w:r>
    </w:p>
    <w:p w14:paraId="166C7C7C" w14:textId="77777777" w:rsidR="00D11800" w:rsidRDefault="00D11800" w:rsidP="00D11800">
      <w:pPr>
        <w:pStyle w:val="BodyText"/>
        <w:spacing w:after="0"/>
      </w:pPr>
    </w:p>
    <w:p w14:paraId="5AF04F93" w14:textId="77777777" w:rsidR="00D347DF" w:rsidRDefault="00D347DF" w:rsidP="00D11800">
      <w:pPr>
        <w:pStyle w:val="Heading2"/>
        <w:spacing w:before="0" w:after="120"/>
      </w:pPr>
      <w:r w:rsidRPr="00DC0637">
        <w:rPr>
          <w:sz w:val="28"/>
          <w:szCs w:val="28"/>
        </w:rPr>
        <w:t>Problem Statement</w:t>
      </w:r>
    </w:p>
    <w:p w14:paraId="5F0E740A" w14:textId="652859D6" w:rsidR="003573FB" w:rsidRDefault="00D347DF" w:rsidP="003573FB">
      <w:pPr>
        <w:pStyle w:val="BodyText"/>
        <w:spacing w:after="0"/>
      </w:pPr>
      <w:r>
        <w:t xml:space="preserve">Over the past two decades, as the bridge engineering profession has moved towards more objective and quantitative structural assessment approaches, two complementary paradigms that focus on quantifying local and global condition/performance have emerged. In general, the local techniques fall under the </w:t>
      </w:r>
      <w:r w:rsidR="0059206C">
        <w:t xml:space="preserve">NDE </w:t>
      </w:r>
      <w:r>
        <w:t xml:space="preserve">moniker and aim to characterize local material properties and/or identify material-level forms of deterioration or damage. The more global techniques are commonly referred to as structural testing or </w:t>
      </w:r>
      <w:r w:rsidR="0059206C">
        <w:lastRenderedPageBreak/>
        <w:t>SHM</w:t>
      </w:r>
      <w:r>
        <w:t>, and generally focus on quantifying or identifying changes in more system/component-level behaviors such as those associated with global load path, the distribution of component actions, or the distribution of stresses within critical cross-sections. Although these two assessment strategies appear quite complementary in nature, there are very few examples of how this complementary nature can be exploited to improve the accuracy and comprehensiveness of bridge assessment.</w:t>
      </w:r>
      <w:r w:rsidR="007E2BED">
        <w:t xml:space="preserve"> </w:t>
      </w:r>
      <w:ins w:id="3" w:author="Babanajad, Saeed" w:date="2019-03-15T16:58:00Z">
        <w:r w:rsidR="003573FB">
          <w:t xml:space="preserve">To fill this gap, the primary focus of this study is to develop and evaluate potential strategies for integrating common SHM and NDE data types for load rating purposes. As mentioned previously, while there are many opportunities to improve upon current NDE and SHM approaches, such improvements are outside the scope of this effort. </w:t>
        </w:r>
      </w:ins>
      <w:r w:rsidR="003573FB">
        <w:t xml:space="preserve"> </w:t>
      </w:r>
    </w:p>
    <w:p w14:paraId="6AC08B4C" w14:textId="77777777" w:rsidR="000304AE" w:rsidRDefault="000304AE" w:rsidP="003573FB">
      <w:pPr>
        <w:pStyle w:val="BodyText"/>
        <w:spacing w:after="0"/>
      </w:pPr>
    </w:p>
    <w:p w14:paraId="77ACE4D5" w14:textId="77777777" w:rsidR="001E491E" w:rsidRDefault="001E43A1" w:rsidP="00D11800">
      <w:pPr>
        <w:pStyle w:val="BodyText"/>
        <w:spacing w:after="0"/>
      </w:pPr>
      <w:r>
        <w:t xml:space="preserve">As described in the </w:t>
      </w:r>
      <w:r w:rsidR="00D83865">
        <w:t xml:space="preserve">introduction </w:t>
      </w:r>
      <w:r>
        <w:t xml:space="preserve">above, </w:t>
      </w:r>
      <w:r w:rsidR="001E491E">
        <w:t>capacity evaluation</w:t>
      </w:r>
      <w:r>
        <w:t xml:space="preserve"> was selected as the guiding application scenario for the proposed research. This scenario represents the most common, quantitative assessment activity undertaken by state transportation agencies throughout the U.S., and as such is highly relevant to current bridge engineering practice. Prior to embarking on research to integrate NDE and SHM data to improve </w:t>
      </w:r>
      <w:r w:rsidR="001E491E">
        <w:t>capacity evaluation</w:t>
      </w:r>
      <w:r>
        <w:t xml:space="preserve">, it is first necessary to structure the common practices to better understand which aspects may benefit from specific data. Towards that end, it is useful to break bridge </w:t>
      </w:r>
      <w:r w:rsidR="001E491E">
        <w:t>capacity evaluation</w:t>
      </w:r>
      <w:r>
        <w:t xml:space="preserve"> into two activities: estimation of member demands and the estimation of member capacities (as </w:t>
      </w:r>
      <w:r w:rsidR="001E491E">
        <w:t xml:space="preserve">illustrated in Fig. </w:t>
      </w:r>
      <w:r>
        <w:t xml:space="preserve"> </w:t>
      </w:r>
      <w:r w:rsidR="001E491E">
        <w:t>1 and described in the following subsections).</w:t>
      </w:r>
    </w:p>
    <w:p w14:paraId="3ED3B3BE" w14:textId="77777777" w:rsidR="001E491E" w:rsidRDefault="001E491E" w:rsidP="00D11800">
      <w:pPr>
        <w:pStyle w:val="BodyText"/>
        <w:spacing w:after="0"/>
        <w:jc w:val="center"/>
      </w:pPr>
      <w:r>
        <w:rPr>
          <w:noProof/>
          <w:lang w:eastAsia="en-US" w:bidi="ar-SA"/>
        </w:rPr>
        <w:drawing>
          <wp:inline distT="0" distB="0" distL="0" distR="0" wp14:anchorId="08BF28C5" wp14:editId="288BB548">
            <wp:extent cx="4258301" cy="25074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01 at 3.56.35 AM.png"/>
                    <pic:cNvPicPr/>
                  </pic:nvPicPr>
                  <pic:blipFill>
                    <a:blip r:embed="rId11" cstate="print">
                      <a:extLst>
                        <a:ext uri="{28A0092B-C50C-407E-A947-70E740481C1C}">
                          <a14:useLocalDpi xmlns:a14="http://schemas.microsoft.com/office/drawing/2010/main"/>
                        </a:ext>
                      </a:extLst>
                    </a:blip>
                    <a:stretch>
                      <a:fillRect/>
                    </a:stretch>
                  </pic:blipFill>
                  <pic:spPr>
                    <a:xfrm>
                      <a:off x="0" y="0"/>
                      <a:ext cx="4258301" cy="2507495"/>
                    </a:xfrm>
                    <a:prstGeom prst="rect">
                      <a:avLst/>
                    </a:prstGeom>
                  </pic:spPr>
                </pic:pic>
              </a:graphicData>
            </a:graphic>
          </wp:inline>
        </w:drawing>
      </w:r>
    </w:p>
    <w:p w14:paraId="5AA35D4F" w14:textId="77777777" w:rsidR="001E491E" w:rsidRPr="009A7E0A" w:rsidRDefault="001E491E" w:rsidP="00D11800">
      <w:pPr>
        <w:pStyle w:val="BodyText"/>
        <w:spacing w:after="0"/>
        <w:jc w:val="center"/>
        <w:rPr>
          <w:b/>
          <w:bCs/>
        </w:rPr>
      </w:pPr>
      <w:r w:rsidRPr="009A7E0A">
        <w:rPr>
          <w:b/>
          <w:bCs/>
        </w:rPr>
        <w:t xml:space="preserve">Figure 1 </w:t>
      </w:r>
      <w:r>
        <w:rPr>
          <w:b/>
          <w:bCs/>
        </w:rPr>
        <w:t>Schematic of current load rating procedures</w:t>
      </w:r>
    </w:p>
    <w:p w14:paraId="483F7F02" w14:textId="77777777" w:rsidR="00B46A2A" w:rsidRDefault="00B46A2A" w:rsidP="00D11800">
      <w:pPr>
        <w:pStyle w:val="BodyText"/>
        <w:spacing w:after="0"/>
        <w:ind w:left="360"/>
      </w:pPr>
    </w:p>
    <w:p w14:paraId="46F84B5D" w14:textId="77777777" w:rsidR="001E43A1" w:rsidRPr="004E56C4" w:rsidRDefault="001E43A1" w:rsidP="00D11800">
      <w:pPr>
        <w:pStyle w:val="Heading3"/>
        <w:spacing w:before="0" w:after="120"/>
      </w:pPr>
      <w:r w:rsidRPr="004E56C4">
        <w:t>Estimation of Member Demands (Force Effects)</w:t>
      </w:r>
    </w:p>
    <w:p w14:paraId="3E700E3F" w14:textId="77777777" w:rsidR="001E43A1" w:rsidRDefault="001E43A1" w:rsidP="00D11800">
      <w:pPr>
        <w:pStyle w:val="BodyText"/>
        <w:spacing w:after="0"/>
      </w:pPr>
      <w:r>
        <w:t xml:space="preserve">Although it is common practice for demands to be defined at the system-level (e.g. live loads, dead loads, etc.), capacity </w:t>
      </w:r>
      <w:r w:rsidR="001E491E">
        <w:t>evaluation</w:t>
      </w:r>
      <w:r>
        <w:t xml:space="preserve"> is generally carried out at the member- or component-level. This disconnect between scales requires the ability to relate globally applied loads to their corresponding member actions/force effects (e.g. moment, shear, axial, torsion, or stress). These activities fall within the realm of Structural Analysis and focus primarily on the quantification of load paths, which are influenced by applied </w:t>
      </w:r>
      <w:r>
        <w:lastRenderedPageBreak/>
        <w:t>loads (spatial distribution and location), boundary and continuity conditions, and member properties (material and geometric).</w:t>
      </w:r>
    </w:p>
    <w:p w14:paraId="1B6BBC02" w14:textId="77777777" w:rsidR="0078183D" w:rsidRDefault="0078183D" w:rsidP="0078183D">
      <w:pPr>
        <w:pStyle w:val="BodyText"/>
        <w:spacing w:after="0"/>
      </w:pPr>
    </w:p>
    <w:p w14:paraId="79CEC4D1" w14:textId="1DE0C7FF" w:rsidR="003D366D" w:rsidRPr="00791D97" w:rsidRDefault="001E43A1" w:rsidP="000C1373">
      <w:pPr>
        <w:pStyle w:val="BodyText"/>
        <w:spacing w:after="0"/>
        <w:rPr>
          <w:rFonts w:ascii="Times New Roman" w:eastAsia="SimSun" w:hAnsi="Times New Roman" w:cs="Times New Roman"/>
          <w:color w:val="000000"/>
          <w:sz w:val="23"/>
          <w:szCs w:val="23"/>
          <w:lang w:eastAsia="en-US" w:bidi="ar-SA"/>
        </w:rPr>
      </w:pPr>
      <w:r>
        <w:t xml:space="preserve">Given the uncertainty associated with these characteristics, many structural testing and/or SHM applications are geared toward improving the accuracy of this translation through various model updating schemes. </w:t>
      </w:r>
      <w:ins w:id="4" w:author="Babanajad, Saeed" w:date="2019-03-15T16:07:00Z">
        <w:r w:rsidR="000C1373">
          <w:t>Reviewing the recent technical literature reveals</w:t>
        </w:r>
      </w:ins>
      <w:r w:rsidR="00B42799">
        <w:t xml:space="preserve"> </w:t>
      </w:r>
      <w:commentRangeStart w:id="5"/>
      <w:r w:rsidR="00E612F3">
        <w:t>existing of</w:t>
      </w:r>
      <w:r w:rsidRPr="00885B59">
        <w:t xml:space="preserve"> </w:t>
      </w:r>
      <w:r w:rsidR="00963484">
        <w:t xml:space="preserve">few </w:t>
      </w:r>
      <w:r w:rsidRPr="00885B59">
        <w:t>opportunities</w:t>
      </w:r>
      <w:r w:rsidR="000C1373">
        <w:t xml:space="preserve"> </w:t>
      </w:r>
      <w:commentRangeStart w:id="6"/>
      <w:commentRangeEnd w:id="6"/>
      <w:r w:rsidR="000C1373" w:rsidRPr="00885B59">
        <w:commentReference w:id="6"/>
      </w:r>
      <w:r w:rsidRPr="00885B59">
        <w:t xml:space="preserve">to improve these model updating approaches through the incorporation of NDE data together with more </w:t>
      </w:r>
      <w:r w:rsidR="0059206C" w:rsidRPr="00885B59">
        <w:t xml:space="preserve">SHM </w:t>
      </w:r>
      <w:r w:rsidRPr="00885B59">
        <w:t>global responses</w:t>
      </w:r>
      <w:r w:rsidR="00E612F3" w:rsidRPr="00885B59">
        <w:t xml:space="preserve"> (</w:t>
      </w:r>
      <w:ins w:id="7" w:author="Babanajad, Saeed" w:date="2019-03-15T16:07:00Z">
        <w:r w:rsidR="000C1373" w:rsidRPr="00885B59">
          <w:t xml:space="preserve">Dubbs and Moon 2015; Jang et al. 2013; Conde et al. 2017; Gheitasi and Harris 2015; Bayraktar and Altuniki 2009; Bell and Sanayei 2007; Sanayei et al. 2006, 2012; </w:t>
        </w:r>
        <w:r w:rsidR="000C1373">
          <w:t xml:space="preserve">Babanajad et al. 2018; Wenzel et al. 2013; </w:t>
        </w:r>
        <w:r w:rsidR="000C1373" w:rsidRPr="00885B59">
          <w:t xml:space="preserve">Yost et al. 2005; Agdas et al. 2016; Ghodoosi et al. </w:t>
        </w:r>
      </w:ins>
      <w:r w:rsidR="000C1373" w:rsidRPr="00885B59">
        <w:t>2018</w:t>
      </w:r>
      <w:r w:rsidR="00E612F3" w:rsidRPr="00885B59">
        <w:t>)</w:t>
      </w:r>
      <w:r w:rsidRPr="00885B59">
        <w:t>.</w:t>
      </w:r>
      <w:commentRangeEnd w:id="5"/>
      <w:r w:rsidR="00D940FA" w:rsidRPr="00885B59">
        <w:commentReference w:id="5"/>
      </w:r>
      <w:r w:rsidR="00B42799">
        <w:t xml:space="preserve"> </w:t>
      </w:r>
      <w:ins w:id="8" w:author="Babanajad, Saeed" w:date="2019-03-15T16:08:00Z">
        <w:r w:rsidR="000C1373" w:rsidRPr="00EF0507">
          <w:t>For instance,</w:t>
        </w:r>
        <w:r w:rsidR="000C1373" w:rsidRPr="00885B59">
          <w:t xml:space="preserve"> Jang et al. (2013) incorporated the corrosion level </w:t>
        </w:r>
        <w:r w:rsidR="000C1373">
          <w:t xml:space="preserve">assessment </w:t>
        </w:r>
        <w:r w:rsidR="000C1373" w:rsidRPr="00885B59">
          <w:t>(by a numbe</w:t>
        </w:r>
        <w:r w:rsidR="000C1373">
          <w:t>r of field investigations</w:t>
        </w:r>
        <w:r w:rsidR="000C1373" w:rsidRPr="00885B59">
          <w:t xml:space="preserve">) </w:t>
        </w:r>
        <w:r w:rsidR="000C1373">
          <w:t>and</w:t>
        </w:r>
        <w:r w:rsidR="000C1373" w:rsidRPr="00885B59">
          <w:t xml:space="preserve"> bridge dynamic characteri</w:t>
        </w:r>
        <w:r w:rsidR="000C1373">
          <w:t>zation</w:t>
        </w:r>
        <w:r w:rsidR="000C1373" w:rsidRPr="00885B59">
          <w:t xml:space="preserve"> (via a series of short-term full-scale experiments) </w:t>
        </w:r>
        <w:r w:rsidR="000C1373">
          <w:t>for</w:t>
        </w:r>
        <w:r w:rsidR="000C1373" w:rsidRPr="00885B59">
          <w:t xml:space="preserve"> updating a finite-element model. In</w:t>
        </w:r>
        <w:r w:rsidR="000C1373">
          <w:t xml:space="preserve"> </w:t>
        </w:r>
        <w:r w:rsidR="000C1373" w:rsidRPr="00885B59">
          <w:t xml:space="preserve">a different study, Conde et al. (2017) developed a multidisciplinary approach for the structural assessment of masonry arch bridges. In particular, they used non-destructive testing techniques (inclusive of GPR, laser scanning, </w:t>
        </w:r>
      </w:ins>
      <w:ins w:id="9" w:author="Babanajad, Saeed" w:date="2019-03-15T17:02:00Z">
        <w:r w:rsidR="00E77123" w:rsidRPr="00885B59">
          <w:t>and sonic</w:t>
        </w:r>
      </w:ins>
      <w:ins w:id="10" w:author="Babanajad, Saeed" w:date="2019-03-15T16:08:00Z">
        <w:r w:rsidR="000C1373" w:rsidRPr="00885B59">
          <w:t xml:space="preserve"> tests) as well as a global ambient vibration testing to refine a 3-D finite element model of an historical stone arch bridge.</w:t>
        </w:r>
      </w:ins>
    </w:p>
    <w:p w14:paraId="3F6BE714" w14:textId="77777777" w:rsidR="00DD1334" w:rsidRDefault="00DD1334" w:rsidP="00B56100">
      <w:pPr>
        <w:pStyle w:val="BodyText"/>
        <w:spacing w:after="0"/>
      </w:pPr>
    </w:p>
    <w:p w14:paraId="2855E5EF" w14:textId="77777777" w:rsidR="001E43A1" w:rsidRPr="00B46A2A" w:rsidRDefault="001E43A1" w:rsidP="00D11800">
      <w:pPr>
        <w:pStyle w:val="Heading3"/>
        <w:spacing w:before="0" w:after="120"/>
      </w:pPr>
      <w:r w:rsidRPr="00B46A2A">
        <w:t>Estimation of Member Capacity</w:t>
      </w:r>
    </w:p>
    <w:p w14:paraId="5D171A14" w14:textId="669EE381" w:rsidR="00F52C31" w:rsidRPr="00A274F9" w:rsidRDefault="001E43A1" w:rsidP="005E1FDC">
      <w:pPr>
        <w:pStyle w:val="BodyText"/>
        <w:spacing w:after="0"/>
      </w:pPr>
      <w:r>
        <w:t xml:space="preserve">The second requirement </w:t>
      </w:r>
      <w:r w:rsidR="001E491E">
        <w:t xml:space="preserve">of capacity evaluation </w:t>
      </w:r>
      <w:r>
        <w:t xml:space="preserve">is </w:t>
      </w:r>
      <w:r w:rsidR="001E491E">
        <w:t>to estimate</w:t>
      </w:r>
      <w:r>
        <w:t xml:space="preserve"> member capacity, which is generally done at the ultimate strength limit state. Equations to compute member capacities are provided by the </w:t>
      </w:r>
      <w:r w:rsidR="005E1FDC" w:rsidRPr="005E1FDC">
        <w:t>American Association of State Highway and Transportation Officials</w:t>
      </w:r>
      <w:r w:rsidR="005E1FDC">
        <w:t xml:space="preserve"> (AASHTO)</w:t>
      </w:r>
      <w:r>
        <w:t xml:space="preserve"> </w:t>
      </w:r>
      <w:r w:rsidR="005E1FDC" w:rsidRPr="005E1FDC">
        <w:t>Load and Resistance Factor Design (LRFD)</w:t>
      </w:r>
      <w:r>
        <w:t xml:space="preserve"> Specifications, and are generally based on mechanics of materials and have been validated through numerous destructive laboratory experiments over the last several decades</w:t>
      </w:r>
      <w:r w:rsidR="003A4489">
        <w:t xml:space="preserve"> </w:t>
      </w:r>
      <w:ins w:id="11" w:author="Babanajad, Saeed" w:date="2019-03-15T16:08:00Z">
        <w:r w:rsidR="000C1373">
          <w:t>(</w:t>
        </w:r>
        <w:r w:rsidR="000C1373" w:rsidRPr="00141FE0">
          <w:t>AAHSTO Manual for Bridge Evaluation</w:t>
        </w:r>
        <w:r w:rsidR="000C1373">
          <w:t xml:space="preserve">; AASHTO LRFD Bridge Design Specifications; </w:t>
        </w:r>
        <w:r w:rsidR="000C1373" w:rsidRPr="00A274F9">
          <w:t>AASHTO Maintenance Manual for Roadways and Bridges; NCHRP Report 312; NCHRP Report 242; NCHRP Report 234; and several ASTM and ACI Standards)</w:t>
        </w:r>
      </w:ins>
      <w:r>
        <w:t>.</w:t>
      </w:r>
      <w:r w:rsidR="00D67C02">
        <w:t xml:space="preserve"> </w:t>
      </w:r>
      <w:r w:rsidR="00D83865">
        <w:t>A</w:t>
      </w:r>
      <w:r>
        <w:t xml:space="preserve">lthough the uncertainty associated with these </w:t>
      </w:r>
      <w:r w:rsidRPr="00141FE0">
        <w:t>expressions (as well as variability in material properties) are addressed through resistance factors</w:t>
      </w:r>
      <w:r w:rsidR="00D83865" w:rsidRPr="00141FE0">
        <w:t xml:space="preserve"> (see Fig. 1)</w:t>
      </w:r>
      <w:r w:rsidRPr="00141FE0">
        <w:t xml:space="preserve">, the influence of deterioration on member capacity is </w:t>
      </w:r>
      <w:r w:rsidR="00EA63C4" w:rsidRPr="00141FE0">
        <w:t xml:space="preserve">generally treated </w:t>
      </w:r>
      <w:r w:rsidRPr="00141FE0">
        <w:t>in a smeared manner</w:t>
      </w:r>
      <w:r w:rsidR="00EA63C4" w:rsidRPr="00141FE0">
        <w:t xml:space="preserve"> as per the AAHSTO Manual for Bridge Evaluation (MBE)</w:t>
      </w:r>
      <w:r w:rsidRPr="00141FE0">
        <w:t>. Specifically, a condition factor may be applied (depending on the results of visual inspection) to reduce the member</w:t>
      </w:r>
      <w:r>
        <w:t xml:space="preserve"> capacity by specific percentage. However, since these factors ignore both the underlying mechanics and the influence of the deterioration on these mechanics, the conservatism and accuracy of this approach remains uncertain.</w:t>
      </w:r>
      <w:r w:rsidR="0078183D" w:rsidRPr="00A274F9" w:rsidDel="0078183D">
        <w:t xml:space="preserve"> </w:t>
      </w:r>
    </w:p>
    <w:p w14:paraId="0C974CF9" w14:textId="77777777" w:rsidR="00A274F9" w:rsidRPr="00A274F9" w:rsidRDefault="00A274F9" w:rsidP="00A274F9">
      <w:pPr>
        <w:autoSpaceDE w:val="0"/>
        <w:autoSpaceDN w:val="0"/>
        <w:adjustRightInd w:val="0"/>
        <w:spacing w:after="0" w:line="240" w:lineRule="auto"/>
        <w:rPr>
          <w:rFonts w:ascii="TimesNewRoman" w:eastAsia="SimSun" w:hAnsi="TimesNewRoman" w:cs="TimesNewRoman"/>
          <w:color w:val="auto"/>
          <w:sz w:val="20"/>
          <w:szCs w:val="20"/>
          <w:lang w:eastAsia="en-US" w:bidi="ar-SA"/>
        </w:rPr>
      </w:pPr>
    </w:p>
    <w:p w14:paraId="56DE992A" w14:textId="515F97CC" w:rsidR="0067287C" w:rsidRDefault="00EA63C4" w:rsidP="00052DAE">
      <w:pPr>
        <w:pStyle w:val="BodyText"/>
        <w:spacing w:after="0"/>
        <w:rPr>
          <w:rFonts w:cs="Mangal"/>
          <w:szCs w:val="20"/>
        </w:rPr>
      </w:pPr>
      <w:r>
        <w:t xml:space="preserve">In addition to the use of smeared, condition </w:t>
      </w:r>
      <w:r w:rsidR="000304AE">
        <w:t>f</w:t>
      </w:r>
      <w:commentRangeStart w:id="12"/>
      <w:r>
        <w:t>actors</w:t>
      </w:r>
      <w:commentRangeEnd w:id="12"/>
      <w:r w:rsidR="00E47D84">
        <w:rPr>
          <w:rStyle w:val="CommentReference"/>
          <w:rFonts w:cs="Mangal"/>
        </w:rPr>
        <w:commentReference w:id="12"/>
      </w:r>
      <w:r w:rsidR="00A274F9">
        <w:t xml:space="preserve"> (</w:t>
      </w:r>
      <w:ins w:id="13" w:author="Babanajad, Saeed" w:date="2019-03-15T16:08:00Z">
        <w:r w:rsidR="000C1373">
          <w:t xml:space="preserve">designated as </w:t>
        </w:r>
        <w:r w:rsidR="000C1373">
          <w:rPr>
            <w:rFonts w:ascii="TimesNewRomanPS-BoldMT" w:eastAsia="SimSun" w:hAnsi="TimesNewRomanPS-BoldMT" w:cs="TimesNewRomanPS-BoldMT"/>
            <w:b/>
            <w:bCs/>
            <w:color w:val="auto"/>
            <w:sz w:val="20"/>
            <w:szCs w:val="20"/>
            <w:lang w:eastAsia="en-US" w:bidi="ar-SA"/>
          </w:rPr>
          <w:t>φ</w:t>
        </w:r>
        <w:r w:rsidR="000C1373">
          <w:rPr>
            <w:rFonts w:ascii="TimesNewRoman,BoldItalic" w:eastAsia="SimSun" w:hAnsi="TimesNewRoman,BoldItalic" w:cs="TimesNewRoman,BoldItalic"/>
            <w:b/>
            <w:bCs/>
            <w:i/>
            <w:iCs/>
            <w:color w:val="auto"/>
            <w:sz w:val="13"/>
            <w:szCs w:val="13"/>
            <w:lang w:eastAsia="en-US" w:bidi="ar-SA"/>
          </w:rPr>
          <w:t>c</w:t>
        </w:r>
      </w:ins>
      <w:r w:rsidR="00A274F9" w:rsidRPr="00A274F9">
        <w:t>)</w:t>
      </w:r>
      <w:r>
        <w:t xml:space="preserve">, the AASHTO MBE also states that the “effective area of members to be used in calculations shall be the gross area less that portion which has deteriorated due to decay or corrosion.” Little guidance, however, is provided as to (1) how deterioration (particularly internal deterioration) is to be identified and characterized, and (2) how such areas of deterioration should be considered within the capacity expressions (aside from a reduction of area). Importantly, in certain circumstances deterioration may not just serve to reduce the effective area of a member, but also modify its behavior such that assumptions implicit within the capacity equations </w:t>
      </w:r>
      <w:r>
        <w:lastRenderedPageBreak/>
        <w:t>(e.g. plane sections remain plane) are no longer valid</w:t>
      </w:r>
      <w:r w:rsidR="00D31D6F">
        <w:t xml:space="preserve"> (</w:t>
      </w:r>
      <w:ins w:id="14" w:author="Babanajad, Saeed" w:date="2019-03-15T16:09:00Z">
        <w:r w:rsidR="000C1373">
          <w:t>Weidner 2012; Zhou et al. 2012</w:t>
        </w:r>
      </w:ins>
      <w:r w:rsidR="0067287C">
        <w:t>)</w:t>
      </w:r>
      <w:r>
        <w:t>. As a result, q</w:t>
      </w:r>
      <w:r w:rsidR="00E61C22" w:rsidRPr="00E61C22">
        <w:t xml:space="preserve">uantifying the influence of deterioration on member capacity presents a remarkable opportunity for the use of NDE data. Specifically, NDE provides two advantages over the conventional approaches. First, NDE provides the ability to detect and characterize deterioration not visible from the surface (i.e. deterioration that would likely be missed through common visual inspection approaches). </w:t>
      </w:r>
      <w:commentRangeStart w:id="15"/>
      <w:r w:rsidR="00E61C22" w:rsidRPr="00E61C22">
        <w:t>Second, NDE provides a means to quantify the extent of deterioration, which may be used to directly update models employed to compute member capacity</w:t>
      </w:r>
      <w:commentRangeEnd w:id="15"/>
      <w:r w:rsidR="00A7398F">
        <w:rPr>
          <w:rStyle w:val="CommentReference"/>
          <w:rFonts w:cs="Mangal"/>
        </w:rPr>
        <w:commentReference w:id="15"/>
      </w:r>
      <w:r w:rsidR="00BE5D3E">
        <w:t xml:space="preserve"> </w:t>
      </w:r>
      <w:ins w:id="16" w:author="Babanajad, Saeed" w:date="2019-03-15T16:51:00Z">
        <w:r w:rsidR="00052DAE">
          <w:t>(</w:t>
        </w:r>
        <w:r w:rsidR="00052DAE" w:rsidRPr="00EF5081">
          <w:t>ACI 228.2R 98</w:t>
        </w:r>
        <w:r w:rsidR="00052DAE">
          <w:t>; ASNT</w:t>
        </w:r>
        <w:r w:rsidR="00052DAE" w:rsidRPr="00EF5081">
          <w:t xml:space="preserve"> Handbook</w:t>
        </w:r>
        <w:r w:rsidR="00052DAE">
          <w:t xml:space="preserve">; Andrade 1996; ASTM C 805; </w:t>
        </w:r>
        <w:r w:rsidR="00052DAE" w:rsidRPr="00EF5081">
          <w:t>ASTM D 4788</w:t>
        </w:r>
        <w:r w:rsidR="00052DAE">
          <w:t xml:space="preserve">; ASTM </w:t>
        </w:r>
        <w:r w:rsidR="00052DAE" w:rsidRPr="00EF5081">
          <w:t>D7046</w:t>
        </w:r>
        <w:r w:rsidR="00052DAE">
          <w:t xml:space="preserve">; ASTM D4580; ASTM </w:t>
        </w:r>
        <w:r w:rsidR="00052DAE" w:rsidRPr="00EF5081">
          <w:t>C876</w:t>
        </w:r>
        <w:r w:rsidR="00052DAE">
          <w:t xml:space="preserve">; ASTM </w:t>
        </w:r>
        <w:r w:rsidR="00052DAE" w:rsidRPr="00EF5081">
          <w:t>E2884</w:t>
        </w:r>
        <w:r w:rsidR="00052DAE">
          <w:t xml:space="preserve">; ASTM </w:t>
        </w:r>
        <w:r w:rsidR="00052DAE" w:rsidRPr="00EF5081">
          <w:t>E709</w:t>
        </w:r>
        <w:r w:rsidR="00052DAE">
          <w:t>; ASTM</w:t>
        </w:r>
        <w:r w:rsidR="00052DAE" w:rsidRPr="00A60504">
          <w:t xml:space="preserve"> </w:t>
        </w:r>
        <w:r w:rsidR="00052DAE" w:rsidRPr="00EF5081">
          <w:t>E165</w:t>
        </w:r>
        <w:r w:rsidR="00052DAE">
          <w:t xml:space="preserve">; ASTM E1417; ASTM </w:t>
        </w:r>
        <w:r w:rsidR="00052DAE" w:rsidRPr="00EF5081">
          <w:t>D6087</w:t>
        </w:r>
        <w:r w:rsidR="00052DAE">
          <w:t xml:space="preserve">; ASTM </w:t>
        </w:r>
        <w:r w:rsidR="00052DAE" w:rsidRPr="00EF5081">
          <w:t>E647</w:t>
        </w:r>
        <w:r w:rsidR="00052DAE">
          <w:t xml:space="preserve">; ASTM </w:t>
        </w:r>
        <w:r w:rsidR="00052DAE" w:rsidRPr="00EF5081">
          <w:t>C1383</w:t>
        </w:r>
      </w:ins>
      <w:r w:rsidR="00052DAE">
        <w:t>)</w:t>
      </w:r>
      <w:r w:rsidR="00BE5D3E">
        <w:t xml:space="preserve">. </w:t>
      </w:r>
      <w:r w:rsidR="00E61C22" w:rsidRPr="00E61C22">
        <w:t>As a result, NDE provides the potential to incorporate deteriorating within the member capacity e</w:t>
      </w:r>
      <w:r w:rsidR="001E491E">
        <w:t>valuation</w:t>
      </w:r>
      <w:r w:rsidR="00E61C22" w:rsidRPr="00E61C22">
        <w:t xml:space="preserve"> process in a manner that is consistent with the underlying mechanics. </w:t>
      </w:r>
    </w:p>
    <w:p w14:paraId="703790A5" w14:textId="77777777" w:rsidR="0078183D" w:rsidRPr="00E61C22" w:rsidRDefault="0078183D" w:rsidP="00D11800">
      <w:pPr>
        <w:pStyle w:val="BodyText"/>
        <w:spacing w:after="0"/>
      </w:pPr>
    </w:p>
    <w:p w14:paraId="3B707611" w14:textId="77777777" w:rsidR="001E4E47" w:rsidRPr="00DC0637" w:rsidRDefault="001E4E47" w:rsidP="00D11800">
      <w:pPr>
        <w:pStyle w:val="Heading2"/>
        <w:spacing w:before="0" w:after="120"/>
        <w:rPr>
          <w:sz w:val="28"/>
          <w:szCs w:val="28"/>
        </w:rPr>
      </w:pPr>
      <w:r w:rsidRPr="00DC0637">
        <w:rPr>
          <w:sz w:val="28"/>
          <w:szCs w:val="28"/>
        </w:rPr>
        <w:t>Proposed Integration Strategy Framework</w:t>
      </w:r>
    </w:p>
    <w:p w14:paraId="646E4C41" w14:textId="77777777" w:rsidR="001E491E" w:rsidRDefault="001E491E" w:rsidP="00D11800">
      <w:pPr>
        <w:pStyle w:val="BodyText"/>
        <w:spacing w:after="120"/>
      </w:pPr>
      <w:r>
        <w:t xml:space="preserve">The proposed integration strategy involves </w:t>
      </w:r>
      <w:r w:rsidRPr="0067287C">
        <w:t>using (a) global (SHM</w:t>
      </w:r>
      <w:r w:rsidRPr="007F5FDA">
        <w:t>) and local (NDE) data to improve the estimation of member-level demands, and (b) local (NDE) data to improve the estimation of member-level capacity.</w:t>
      </w:r>
      <w:r>
        <w:t xml:space="preserve"> These items are</w:t>
      </w:r>
      <w:r w:rsidR="00BC41F1">
        <w:t xml:space="preserve"> critical for</w:t>
      </w:r>
      <w:r>
        <w:t xml:space="preserve"> accurate capacity evaluation, especially </w:t>
      </w:r>
      <w:r w:rsidR="00BC41F1">
        <w:t>in the case of</w:t>
      </w:r>
      <w:r>
        <w:t xml:space="preserve"> aging bridges where the use of design assumptions do not appropriately reflect the actual behavior and</w:t>
      </w:r>
      <w:r w:rsidR="00C35B7E">
        <w:t xml:space="preserve">/or influence of deterioration. </w:t>
      </w:r>
      <w:r>
        <w:t>Example sources of uncertainties that often influence the accuracy of conventional capacity evaluation approaches are listed in the following:</w:t>
      </w:r>
    </w:p>
    <w:p w14:paraId="767050E5" w14:textId="77777777" w:rsidR="00714967" w:rsidRDefault="00714967" w:rsidP="00D11800">
      <w:pPr>
        <w:pStyle w:val="BodyText"/>
        <w:numPr>
          <w:ilvl w:val="0"/>
          <w:numId w:val="4"/>
        </w:numPr>
        <w:spacing w:after="0"/>
        <w:ind w:left="900"/>
      </w:pPr>
      <w:r>
        <w:t>Demand Mechanism</w:t>
      </w:r>
    </w:p>
    <w:p w14:paraId="4DDC67FD" w14:textId="77777777" w:rsidR="001E491E" w:rsidRDefault="001E491E" w:rsidP="00D11800">
      <w:pPr>
        <w:pStyle w:val="BodyText"/>
        <w:numPr>
          <w:ilvl w:val="2"/>
          <w:numId w:val="4"/>
        </w:numPr>
        <w:spacing w:after="0"/>
        <w:ind w:left="1440"/>
      </w:pPr>
      <w:r>
        <w:t>More effective transverse distribution of loads than reflected in the live load distribution factors</w:t>
      </w:r>
    </w:p>
    <w:p w14:paraId="1B8E260F" w14:textId="77777777" w:rsidR="001E491E" w:rsidRDefault="001E491E" w:rsidP="00D11800">
      <w:pPr>
        <w:pStyle w:val="BodyText"/>
        <w:numPr>
          <w:ilvl w:val="2"/>
          <w:numId w:val="4"/>
        </w:numPr>
        <w:spacing w:after="0"/>
        <w:ind w:left="1440"/>
      </w:pPr>
      <w:r>
        <w:t>Non-ideal boundary and continuity conditions</w:t>
      </w:r>
    </w:p>
    <w:p w14:paraId="3756DC6D" w14:textId="77777777" w:rsidR="005A7BB3" w:rsidRDefault="001E491E" w:rsidP="00D11800">
      <w:pPr>
        <w:pStyle w:val="BodyText"/>
        <w:numPr>
          <w:ilvl w:val="2"/>
          <w:numId w:val="4"/>
        </w:numPr>
        <w:spacing w:after="0"/>
        <w:ind w:left="1440"/>
      </w:pPr>
      <w:r>
        <w:t xml:space="preserve">Differences between assumed and in-situ material properties </w:t>
      </w:r>
    </w:p>
    <w:p w14:paraId="1A53064F" w14:textId="77777777" w:rsidR="001E491E" w:rsidRDefault="001E491E" w:rsidP="00D11800">
      <w:pPr>
        <w:pStyle w:val="BodyText"/>
        <w:numPr>
          <w:ilvl w:val="2"/>
          <w:numId w:val="4"/>
        </w:numPr>
        <w:spacing w:after="0"/>
        <w:ind w:left="1440"/>
      </w:pPr>
      <w:r>
        <w:t>Participation of “non-structural” components such as sidewalks and barriers</w:t>
      </w:r>
    </w:p>
    <w:p w14:paraId="7E25CDD3" w14:textId="77777777" w:rsidR="001E491E" w:rsidRDefault="001E491E" w:rsidP="00D11800">
      <w:pPr>
        <w:pStyle w:val="BodyText"/>
        <w:numPr>
          <w:ilvl w:val="2"/>
          <w:numId w:val="4"/>
        </w:numPr>
        <w:spacing w:after="0"/>
        <w:ind w:left="1440"/>
      </w:pPr>
      <w:r>
        <w:t xml:space="preserve">The influence of local deterioration on the distribution of force effects </w:t>
      </w:r>
    </w:p>
    <w:p w14:paraId="0B5622A6" w14:textId="77777777" w:rsidR="00714967" w:rsidRDefault="00714967" w:rsidP="00D11800">
      <w:pPr>
        <w:pStyle w:val="BodyText"/>
        <w:spacing w:after="0"/>
      </w:pPr>
    </w:p>
    <w:p w14:paraId="027BEBB0" w14:textId="77777777" w:rsidR="00714967" w:rsidRDefault="00714967" w:rsidP="00D11800">
      <w:pPr>
        <w:pStyle w:val="BodyText"/>
        <w:numPr>
          <w:ilvl w:val="0"/>
          <w:numId w:val="4"/>
        </w:numPr>
        <w:spacing w:after="0"/>
        <w:ind w:left="900"/>
      </w:pPr>
      <w:r>
        <w:t>Capacity Mechanism</w:t>
      </w:r>
    </w:p>
    <w:p w14:paraId="670D66F2" w14:textId="77777777" w:rsidR="00714967" w:rsidRPr="00714967" w:rsidRDefault="00714967" w:rsidP="00D11800">
      <w:pPr>
        <w:pStyle w:val="BodyText"/>
        <w:numPr>
          <w:ilvl w:val="2"/>
          <w:numId w:val="5"/>
        </w:numPr>
        <w:tabs>
          <w:tab w:val="left" w:pos="1440"/>
        </w:tabs>
        <w:spacing w:after="0"/>
        <w:ind w:left="1530" w:hanging="450"/>
      </w:pPr>
      <w:r w:rsidRPr="00714967">
        <w:t xml:space="preserve">Local </w:t>
      </w:r>
      <w:r w:rsidR="005A7BB3">
        <w:t>material- and element-level d</w:t>
      </w:r>
      <w:r w:rsidRPr="00714967">
        <w:t>eterioration</w:t>
      </w:r>
      <w:r w:rsidR="00E475CF">
        <w:t>:</w:t>
      </w:r>
    </w:p>
    <w:p w14:paraId="083351F9" w14:textId="77777777" w:rsidR="00714967" w:rsidRPr="00714967" w:rsidRDefault="00714967" w:rsidP="00D11800">
      <w:pPr>
        <w:pStyle w:val="BodyText"/>
        <w:numPr>
          <w:ilvl w:val="0"/>
          <w:numId w:val="6"/>
        </w:numPr>
        <w:tabs>
          <w:tab w:val="left" w:pos="1440"/>
        </w:tabs>
        <w:spacing w:after="0"/>
      </w:pPr>
      <w:r w:rsidRPr="00714967">
        <w:t>Cracking</w:t>
      </w:r>
    </w:p>
    <w:p w14:paraId="33DC71D5" w14:textId="77777777" w:rsidR="00714967" w:rsidRPr="00714967" w:rsidRDefault="00714967" w:rsidP="00D11800">
      <w:pPr>
        <w:pStyle w:val="BodyText"/>
        <w:numPr>
          <w:ilvl w:val="0"/>
          <w:numId w:val="6"/>
        </w:numPr>
        <w:tabs>
          <w:tab w:val="left" w:pos="1440"/>
        </w:tabs>
        <w:spacing w:after="0"/>
      </w:pPr>
      <w:r w:rsidRPr="00714967">
        <w:t>Spalling</w:t>
      </w:r>
    </w:p>
    <w:p w14:paraId="2B07D0F2" w14:textId="77777777" w:rsidR="00714967" w:rsidRPr="00714967" w:rsidRDefault="00714967" w:rsidP="00D11800">
      <w:pPr>
        <w:pStyle w:val="BodyText"/>
        <w:numPr>
          <w:ilvl w:val="0"/>
          <w:numId w:val="6"/>
        </w:numPr>
        <w:tabs>
          <w:tab w:val="left" w:pos="1440"/>
        </w:tabs>
        <w:spacing w:after="0"/>
      </w:pPr>
      <w:r w:rsidRPr="00714967">
        <w:t>Corrosion</w:t>
      </w:r>
    </w:p>
    <w:p w14:paraId="65E7A236" w14:textId="77777777" w:rsidR="00714967" w:rsidRDefault="00714967" w:rsidP="00D11800">
      <w:pPr>
        <w:pStyle w:val="BodyText"/>
        <w:numPr>
          <w:ilvl w:val="0"/>
          <w:numId w:val="6"/>
        </w:numPr>
        <w:tabs>
          <w:tab w:val="left" w:pos="1440"/>
        </w:tabs>
        <w:spacing w:after="0"/>
      </w:pPr>
      <w:r w:rsidRPr="00714967">
        <w:t>Material degradation</w:t>
      </w:r>
    </w:p>
    <w:p w14:paraId="0246EAB5" w14:textId="77777777" w:rsidR="00236D34" w:rsidRDefault="001E491E" w:rsidP="00D11800">
      <w:pPr>
        <w:pStyle w:val="BodyText"/>
        <w:numPr>
          <w:ilvl w:val="0"/>
          <w:numId w:val="6"/>
        </w:numPr>
        <w:tabs>
          <w:tab w:val="left" w:pos="1440"/>
        </w:tabs>
        <w:spacing w:after="0"/>
      </w:pPr>
      <w:r>
        <w:t>Debo</w:t>
      </w:r>
      <w:r w:rsidR="00236D34">
        <w:t>nding (overlay)</w:t>
      </w:r>
    </w:p>
    <w:p w14:paraId="75A6C33E" w14:textId="77777777" w:rsidR="00744559" w:rsidRDefault="00744559" w:rsidP="00D11800">
      <w:pPr>
        <w:pStyle w:val="BodyText"/>
        <w:numPr>
          <w:ilvl w:val="0"/>
          <w:numId w:val="6"/>
        </w:numPr>
        <w:tabs>
          <w:tab w:val="left" w:pos="1440"/>
        </w:tabs>
        <w:spacing w:after="0"/>
      </w:pPr>
      <w:r>
        <w:t>Welding defects</w:t>
      </w:r>
    </w:p>
    <w:p w14:paraId="199D2926" w14:textId="77777777" w:rsidR="00236D34" w:rsidRDefault="00236D34" w:rsidP="00D11800">
      <w:pPr>
        <w:pStyle w:val="BodyText"/>
        <w:numPr>
          <w:ilvl w:val="0"/>
          <w:numId w:val="6"/>
        </w:numPr>
        <w:tabs>
          <w:tab w:val="left" w:pos="1440"/>
        </w:tabs>
        <w:spacing w:after="0"/>
      </w:pPr>
      <w:r>
        <w:t>Void</w:t>
      </w:r>
    </w:p>
    <w:p w14:paraId="3D405884" w14:textId="77777777" w:rsidR="006954B7" w:rsidRDefault="006954B7" w:rsidP="00D11800">
      <w:pPr>
        <w:pStyle w:val="BodyText"/>
        <w:spacing w:after="0"/>
        <w:ind w:left="2880"/>
      </w:pPr>
    </w:p>
    <w:p w14:paraId="6890A541" w14:textId="77777777" w:rsidR="006954B7" w:rsidRPr="00714967" w:rsidRDefault="006954B7" w:rsidP="00D11800">
      <w:pPr>
        <w:pStyle w:val="BodyText"/>
        <w:numPr>
          <w:ilvl w:val="2"/>
          <w:numId w:val="5"/>
        </w:numPr>
        <w:spacing w:after="0"/>
        <w:ind w:left="1440"/>
      </w:pPr>
      <w:r w:rsidRPr="00714967">
        <w:t xml:space="preserve">Local </w:t>
      </w:r>
      <w:r>
        <w:t xml:space="preserve">dimensional </w:t>
      </w:r>
      <w:r w:rsidR="001E491E">
        <w:t>variations</w:t>
      </w:r>
      <w:r>
        <w:t>:</w:t>
      </w:r>
    </w:p>
    <w:p w14:paraId="10209EA2" w14:textId="77777777" w:rsidR="001E491E" w:rsidRDefault="00236D34" w:rsidP="00D11800">
      <w:pPr>
        <w:pStyle w:val="BodyText"/>
        <w:numPr>
          <w:ilvl w:val="0"/>
          <w:numId w:val="6"/>
        </w:numPr>
        <w:spacing w:after="0"/>
      </w:pPr>
      <w:r>
        <w:t>Rebar cover depth</w:t>
      </w:r>
      <w:r w:rsidR="000F7081">
        <w:t xml:space="preserve"> </w:t>
      </w:r>
    </w:p>
    <w:p w14:paraId="4E727588" w14:textId="77777777" w:rsidR="00236D34" w:rsidRPr="00714967" w:rsidRDefault="00236D34" w:rsidP="00D11800">
      <w:pPr>
        <w:pStyle w:val="BodyText"/>
        <w:numPr>
          <w:ilvl w:val="0"/>
          <w:numId w:val="6"/>
        </w:numPr>
        <w:spacing w:after="0"/>
      </w:pPr>
      <w:r>
        <w:t>Rebar location</w:t>
      </w:r>
    </w:p>
    <w:p w14:paraId="1813C397" w14:textId="77777777" w:rsidR="00236D34" w:rsidRDefault="00236D34" w:rsidP="00D11800">
      <w:pPr>
        <w:pStyle w:val="BodyText"/>
        <w:numPr>
          <w:ilvl w:val="0"/>
          <w:numId w:val="6"/>
        </w:numPr>
        <w:spacing w:after="0"/>
      </w:pPr>
      <w:r>
        <w:lastRenderedPageBreak/>
        <w:t xml:space="preserve">Element </w:t>
      </w:r>
      <w:r w:rsidR="001E491E">
        <w:t xml:space="preserve">dimensions (primarily </w:t>
      </w:r>
      <w:r>
        <w:t>thickness</w:t>
      </w:r>
      <w:r w:rsidR="001E491E">
        <w:t>)</w:t>
      </w:r>
    </w:p>
    <w:p w14:paraId="494341E2" w14:textId="77777777" w:rsidR="001E491E" w:rsidRDefault="001E491E" w:rsidP="00D11800">
      <w:pPr>
        <w:pStyle w:val="BodyText"/>
        <w:numPr>
          <w:ilvl w:val="0"/>
          <w:numId w:val="6"/>
        </w:numPr>
        <w:spacing w:after="0"/>
      </w:pPr>
      <w:r>
        <w:t>Tendon profile (prestressed construction)</w:t>
      </w:r>
    </w:p>
    <w:p w14:paraId="344366A0" w14:textId="77777777" w:rsidR="006954B7" w:rsidRPr="00714967" w:rsidRDefault="006954B7" w:rsidP="00D11800">
      <w:pPr>
        <w:pStyle w:val="BodyText"/>
        <w:spacing w:after="0"/>
        <w:ind w:left="2880"/>
      </w:pPr>
    </w:p>
    <w:p w14:paraId="18C4D4B4" w14:textId="77777777" w:rsidR="00714967" w:rsidRDefault="00714967" w:rsidP="00D11800">
      <w:pPr>
        <w:pStyle w:val="BodyText"/>
        <w:numPr>
          <w:ilvl w:val="2"/>
          <w:numId w:val="5"/>
        </w:numPr>
        <w:spacing w:after="0"/>
        <w:ind w:left="1440"/>
      </w:pPr>
      <w:r w:rsidRPr="00714967">
        <w:t>Differen</w:t>
      </w:r>
      <w:r w:rsidR="005A7BB3">
        <w:t>ces between assumed and in-situ</w:t>
      </w:r>
      <w:r w:rsidRPr="00714967">
        <w:t xml:space="preserve"> material properties</w:t>
      </w:r>
      <w:r w:rsidR="000F7081">
        <w:t>:</w:t>
      </w:r>
    </w:p>
    <w:p w14:paraId="5220C94B" w14:textId="77777777" w:rsidR="000F2BB7" w:rsidRDefault="001E491E" w:rsidP="00D11800">
      <w:pPr>
        <w:pStyle w:val="BodyText"/>
        <w:numPr>
          <w:ilvl w:val="0"/>
          <w:numId w:val="6"/>
        </w:numPr>
        <w:spacing w:after="0"/>
      </w:pPr>
      <w:r>
        <w:t>Elastic material properties</w:t>
      </w:r>
      <w:r w:rsidR="000F7081">
        <w:t xml:space="preserve"> </w:t>
      </w:r>
    </w:p>
    <w:p w14:paraId="4ED71C29" w14:textId="77777777" w:rsidR="00236D34" w:rsidRDefault="001E491E" w:rsidP="00D11800">
      <w:pPr>
        <w:pStyle w:val="BodyText"/>
        <w:numPr>
          <w:ilvl w:val="0"/>
          <w:numId w:val="6"/>
        </w:numPr>
        <w:spacing w:after="0"/>
      </w:pPr>
      <w:r>
        <w:t>Material c</w:t>
      </w:r>
      <w:r w:rsidR="000F2BB7">
        <w:t>ompressive and tensile strength</w:t>
      </w:r>
    </w:p>
    <w:p w14:paraId="2D602989" w14:textId="77777777" w:rsidR="00CD469E" w:rsidRDefault="00CD469E" w:rsidP="00D11800">
      <w:pPr>
        <w:pStyle w:val="BodyText"/>
        <w:numPr>
          <w:ilvl w:val="0"/>
          <w:numId w:val="6"/>
        </w:numPr>
        <w:spacing w:after="0"/>
      </w:pPr>
      <w:r>
        <w:t>Grout condition in ducts (pre/post-tensioned)</w:t>
      </w:r>
    </w:p>
    <w:p w14:paraId="5D264209" w14:textId="77777777" w:rsidR="00DC0637" w:rsidRDefault="00DC0637" w:rsidP="00D11800">
      <w:pPr>
        <w:pStyle w:val="BodyText"/>
        <w:spacing w:after="0"/>
      </w:pPr>
    </w:p>
    <w:p w14:paraId="1FC0483C" w14:textId="77777777" w:rsidR="001E4E47" w:rsidRDefault="004039CF" w:rsidP="00D11800">
      <w:pPr>
        <w:pStyle w:val="BodyText"/>
        <w:spacing w:after="0"/>
      </w:pPr>
      <w:r>
        <w:t xml:space="preserve">Fig. 2 provides </w:t>
      </w:r>
      <w:r w:rsidR="005A7BB3">
        <w:t xml:space="preserve">a schematic of an approach to reduce the influence of these sources of uncertainty and improve capacity evaluation through </w:t>
      </w:r>
      <w:r w:rsidR="00714967">
        <w:t>high-resolution NDE</w:t>
      </w:r>
      <w:r w:rsidR="00816C95">
        <w:t xml:space="preserve"> </w:t>
      </w:r>
      <w:r w:rsidR="005A7BB3">
        <w:t xml:space="preserve">and global SHM approaches. By leveraging the information available through these technologies, </w:t>
      </w:r>
      <w:r w:rsidR="00A76DC0">
        <w:t xml:space="preserve">the </w:t>
      </w:r>
      <w:r w:rsidR="005A7BB3">
        <w:t xml:space="preserve">accuracy of </w:t>
      </w:r>
      <w:r w:rsidR="00A76DC0">
        <w:t xml:space="preserve">calculated rating would </w:t>
      </w:r>
      <w:r w:rsidR="005A7BB3">
        <w:t xml:space="preserve">be improved, which </w:t>
      </w:r>
      <w:r w:rsidR="000A49AE">
        <w:t>in-turn would</w:t>
      </w:r>
      <w:r w:rsidR="005A7BB3">
        <w:t xml:space="preserve"> provide a more reliable basis for long-term management decisions.</w:t>
      </w:r>
    </w:p>
    <w:p w14:paraId="2E9FEE07" w14:textId="77777777" w:rsidR="001E4E47" w:rsidRDefault="00714967" w:rsidP="00D11800">
      <w:pPr>
        <w:pStyle w:val="BodyText"/>
        <w:spacing w:after="0"/>
        <w:jc w:val="center"/>
      </w:pPr>
      <w:r>
        <w:rPr>
          <w:noProof/>
          <w:lang w:eastAsia="en-US" w:bidi="ar-SA"/>
        </w:rPr>
        <w:drawing>
          <wp:inline distT="0" distB="0" distL="0" distR="0" wp14:anchorId="12B648FA" wp14:editId="761A4CAC">
            <wp:extent cx="4198231" cy="239423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01 at 4.42.26 AM.png"/>
                    <pic:cNvPicPr/>
                  </pic:nvPicPr>
                  <pic:blipFill>
                    <a:blip r:embed="rId12" cstate="print">
                      <a:extLst>
                        <a:ext uri="{28A0092B-C50C-407E-A947-70E740481C1C}">
                          <a14:useLocalDpi xmlns:a14="http://schemas.microsoft.com/office/drawing/2010/main"/>
                        </a:ext>
                      </a:extLst>
                    </a:blip>
                    <a:stretch>
                      <a:fillRect/>
                    </a:stretch>
                  </pic:blipFill>
                  <pic:spPr>
                    <a:xfrm>
                      <a:off x="0" y="0"/>
                      <a:ext cx="4214509" cy="2403521"/>
                    </a:xfrm>
                    <a:prstGeom prst="rect">
                      <a:avLst/>
                    </a:prstGeom>
                  </pic:spPr>
                </pic:pic>
              </a:graphicData>
            </a:graphic>
          </wp:inline>
        </w:drawing>
      </w:r>
    </w:p>
    <w:p w14:paraId="487B6047" w14:textId="77777777" w:rsidR="003431A7" w:rsidRDefault="003431A7" w:rsidP="00D11800">
      <w:pPr>
        <w:pStyle w:val="BodyText"/>
        <w:spacing w:after="120"/>
        <w:jc w:val="center"/>
      </w:pPr>
      <w:r w:rsidRPr="009A7E0A">
        <w:rPr>
          <w:b/>
          <w:bCs/>
        </w:rPr>
        <w:t xml:space="preserve">Figure </w:t>
      </w:r>
      <w:r>
        <w:rPr>
          <w:b/>
          <w:bCs/>
        </w:rPr>
        <w:t>2</w:t>
      </w:r>
      <w:r w:rsidRPr="009A7E0A">
        <w:rPr>
          <w:b/>
          <w:bCs/>
        </w:rPr>
        <w:t xml:space="preserve"> The </w:t>
      </w:r>
      <w:r w:rsidR="00743ED7">
        <w:rPr>
          <w:b/>
          <w:bCs/>
        </w:rPr>
        <w:t>ultimate target for the proper estimation</w:t>
      </w:r>
      <w:r w:rsidRPr="009A7E0A">
        <w:rPr>
          <w:b/>
          <w:bCs/>
        </w:rPr>
        <w:t xml:space="preserve"> of demand and capacity </w:t>
      </w:r>
    </w:p>
    <w:p w14:paraId="4029668C" w14:textId="2B861B92" w:rsidR="00EF17F7" w:rsidRDefault="00743ED7" w:rsidP="00646377">
      <w:pPr>
        <w:pStyle w:val="BodyText"/>
        <w:spacing w:after="0"/>
      </w:pPr>
      <w:r>
        <w:t xml:space="preserve">To </w:t>
      </w:r>
      <w:r w:rsidR="00990116">
        <w:t xml:space="preserve">address </w:t>
      </w:r>
      <w:r>
        <w:t>the above issues</w:t>
      </w:r>
      <w:r w:rsidR="002A4E1D">
        <w:t xml:space="preserve">, </w:t>
      </w:r>
      <w:r w:rsidR="00770585">
        <w:t xml:space="preserve">the proposed integration strategies would </w:t>
      </w:r>
      <w:r w:rsidR="000304AE">
        <w:t xml:space="preserve">include </w:t>
      </w:r>
      <w:r w:rsidR="00770585">
        <w:t>a number of</w:t>
      </w:r>
      <w:r w:rsidR="002A4E1D" w:rsidRPr="009608B1">
        <w:t xml:space="preserve"> fundamental components </w:t>
      </w:r>
      <w:r w:rsidR="00770585">
        <w:t xml:space="preserve">to connect the </w:t>
      </w:r>
      <w:r w:rsidR="00990116">
        <w:t>diverse data</w:t>
      </w:r>
      <w:r w:rsidR="000A49AE">
        <w:t xml:space="preserve"> </w:t>
      </w:r>
      <w:r w:rsidR="00990116">
        <w:t xml:space="preserve">available </w:t>
      </w:r>
      <w:r w:rsidR="00770585">
        <w:t xml:space="preserve">through </w:t>
      </w:r>
      <w:r w:rsidR="00990116">
        <w:t>modern NDE and SHM techniques</w:t>
      </w:r>
      <w:r w:rsidR="00770585">
        <w:t xml:space="preserve">. Fig. </w:t>
      </w:r>
      <w:r w:rsidR="009B6EB2">
        <w:t xml:space="preserve">3 </w:t>
      </w:r>
      <w:r w:rsidR="00990116">
        <w:t xml:space="preserve">shows </w:t>
      </w:r>
      <w:r w:rsidR="00770585">
        <w:t xml:space="preserve">a schematic of the proposed framework </w:t>
      </w:r>
      <w:r w:rsidR="008A6CAE">
        <w:t xml:space="preserve">for this research project, with Steps 1-4 comprising the </w:t>
      </w:r>
      <w:r w:rsidR="00770585">
        <w:t xml:space="preserve">core of the integration strategy. </w:t>
      </w:r>
      <w:r w:rsidR="00EF17F7" w:rsidRPr="00644280">
        <w:t xml:space="preserve">The following </w:t>
      </w:r>
      <w:r w:rsidR="00990116">
        <w:t>sub</w:t>
      </w:r>
      <w:r w:rsidR="00EF17F7">
        <w:t>sections</w:t>
      </w:r>
      <w:r w:rsidR="00EF17F7" w:rsidRPr="00644280">
        <w:t xml:space="preserve"> provide </w:t>
      </w:r>
      <w:r w:rsidR="00EF17F7">
        <w:t>detailed</w:t>
      </w:r>
      <w:r w:rsidR="00EF17F7" w:rsidRPr="00644280">
        <w:t xml:space="preserve"> description</w:t>
      </w:r>
      <w:r w:rsidR="00EF17F7">
        <w:t>s</w:t>
      </w:r>
      <w:r w:rsidR="00EF17F7" w:rsidRPr="00644280">
        <w:t xml:space="preserve"> of </w:t>
      </w:r>
      <w:r w:rsidR="008A6CAE">
        <w:t>these four components.</w:t>
      </w:r>
    </w:p>
    <w:p w14:paraId="0F4FF223" w14:textId="77777777" w:rsidR="00743ED7" w:rsidRDefault="00743ED7" w:rsidP="00D11800">
      <w:pPr>
        <w:pStyle w:val="BodyText"/>
        <w:spacing w:after="0"/>
      </w:pPr>
    </w:p>
    <w:p w14:paraId="0908E410" w14:textId="77777777" w:rsidR="00770585" w:rsidRDefault="00770585" w:rsidP="00D11800">
      <w:pPr>
        <w:autoSpaceDE w:val="0"/>
        <w:autoSpaceDN w:val="0"/>
        <w:adjustRightInd w:val="0"/>
        <w:spacing w:after="0" w:line="360" w:lineRule="atLeast"/>
        <w:rPr>
          <w:rFonts w:ascii="Times" w:eastAsiaTheme="minorHAnsi" w:hAnsi="Times" w:cs="Times"/>
          <w:color w:val="000000"/>
          <w:sz w:val="24"/>
          <w:szCs w:val="24"/>
          <w:lang w:eastAsia="en-US" w:bidi="ar-SA"/>
        </w:rPr>
      </w:pPr>
      <w:r>
        <w:rPr>
          <w:rFonts w:ascii="Times" w:eastAsiaTheme="minorHAnsi" w:hAnsi="Times" w:cs="Times"/>
          <w:noProof/>
          <w:color w:val="000000"/>
          <w:sz w:val="32"/>
          <w:szCs w:val="32"/>
          <w:lang w:eastAsia="en-US" w:bidi="ar-SA"/>
        </w:rPr>
        <w:lastRenderedPageBreak/>
        <w:drawing>
          <wp:inline distT="0" distB="0" distL="0" distR="0" wp14:anchorId="69FC68FA" wp14:editId="135440D3">
            <wp:extent cx="6332220" cy="37211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1-01 at 5.10.45 AM.png"/>
                    <pic:cNvPicPr/>
                  </pic:nvPicPr>
                  <pic:blipFill>
                    <a:blip r:embed="rId13" cstate="print">
                      <a:extLst>
                        <a:ext uri="{28A0092B-C50C-407E-A947-70E740481C1C}">
                          <a14:useLocalDpi xmlns:a14="http://schemas.microsoft.com/office/drawing/2010/main"/>
                        </a:ext>
                      </a:extLst>
                    </a:blip>
                    <a:stretch>
                      <a:fillRect/>
                    </a:stretch>
                  </pic:blipFill>
                  <pic:spPr>
                    <a:xfrm>
                      <a:off x="0" y="0"/>
                      <a:ext cx="6332220" cy="3721100"/>
                    </a:xfrm>
                    <a:prstGeom prst="rect">
                      <a:avLst/>
                    </a:prstGeom>
                  </pic:spPr>
                </pic:pic>
              </a:graphicData>
            </a:graphic>
          </wp:inline>
        </w:drawing>
      </w:r>
      <w:r>
        <w:rPr>
          <w:rFonts w:ascii="Times" w:eastAsiaTheme="minorHAnsi" w:hAnsi="Times" w:cs="Times"/>
          <w:color w:val="000000"/>
          <w:sz w:val="32"/>
          <w:szCs w:val="32"/>
          <w:lang w:eastAsia="en-US" w:bidi="ar-SA"/>
        </w:rPr>
        <w:t xml:space="preserve"> </w:t>
      </w:r>
    </w:p>
    <w:p w14:paraId="3521E7E5" w14:textId="77777777" w:rsidR="001E4E47" w:rsidRPr="00743ED7" w:rsidRDefault="00743ED7" w:rsidP="00D11800">
      <w:pPr>
        <w:pStyle w:val="NormalWeb"/>
        <w:spacing w:before="0" w:beforeAutospacing="0" w:after="0" w:afterAutospacing="0"/>
        <w:jc w:val="center"/>
        <w:rPr>
          <w:rFonts w:asciiTheme="minorHAnsi" w:eastAsiaTheme="minorEastAsia" w:hAnsiTheme="minorHAnsi" w:cstheme="minorBidi"/>
          <w:b/>
          <w:bCs/>
          <w:color w:val="00000A"/>
          <w:sz w:val="22"/>
          <w:szCs w:val="22"/>
          <w:lang w:eastAsia="zh-CN" w:bidi="hi-IN"/>
        </w:rPr>
      </w:pPr>
      <w:r>
        <w:rPr>
          <w:rFonts w:asciiTheme="minorHAnsi" w:eastAsiaTheme="minorEastAsia" w:hAnsiTheme="minorHAnsi" w:cstheme="minorBidi"/>
          <w:b/>
          <w:bCs/>
          <w:color w:val="00000A"/>
          <w:sz w:val="22"/>
          <w:szCs w:val="22"/>
          <w:lang w:eastAsia="zh-CN" w:bidi="hi-IN"/>
        </w:rPr>
        <w:t xml:space="preserve">Figure </w:t>
      </w:r>
      <w:r w:rsidR="009B6EB2">
        <w:rPr>
          <w:rFonts w:asciiTheme="minorHAnsi" w:eastAsiaTheme="minorEastAsia" w:hAnsiTheme="minorHAnsi" w:cstheme="minorBidi"/>
          <w:b/>
          <w:bCs/>
          <w:color w:val="00000A"/>
          <w:sz w:val="22"/>
          <w:szCs w:val="22"/>
          <w:lang w:eastAsia="zh-CN" w:bidi="hi-IN"/>
        </w:rPr>
        <w:t xml:space="preserve">3 </w:t>
      </w:r>
      <w:r w:rsidR="00551930">
        <w:rPr>
          <w:rFonts w:asciiTheme="minorHAnsi" w:eastAsiaTheme="minorEastAsia" w:hAnsiTheme="minorHAnsi" w:cstheme="minorBidi"/>
          <w:b/>
          <w:bCs/>
          <w:color w:val="00000A"/>
          <w:sz w:val="22"/>
          <w:szCs w:val="22"/>
          <w:lang w:eastAsia="zh-CN" w:bidi="hi-IN"/>
        </w:rPr>
        <w:t xml:space="preserve">Proposed </w:t>
      </w:r>
      <w:r w:rsidR="00EE565F">
        <w:rPr>
          <w:rFonts w:asciiTheme="minorHAnsi" w:eastAsiaTheme="minorEastAsia" w:hAnsiTheme="minorHAnsi" w:cstheme="minorBidi"/>
          <w:b/>
          <w:bCs/>
          <w:color w:val="00000A"/>
          <w:sz w:val="22"/>
          <w:szCs w:val="22"/>
          <w:lang w:eastAsia="zh-CN" w:bidi="hi-IN"/>
        </w:rPr>
        <w:t>a</w:t>
      </w:r>
      <w:r w:rsidR="00551930">
        <w:rPr>
          <w:rFonts w:asciiTheme="minorHAnsi" w:eastAsiaTheme="minorEastAsia" w:hAnsiTheme="minorHAnsi" w:cstheme="minorBidi"/>
          <w:b/>
          <w:bCs/>
          <w:color w:val="00000A"/>
          <w:sz w:val="22"/>
          <w:szCs w:val="22"/>
          <w:lang w:eastAsia="zh-CN" w:bidi="hi-IN"/>
        </w:rPr>
        <w:t>pproach to NDE-SHM integration for capacity estimation</w:t>
      </w:r>
    </w:p>
    <w:p w14:paraId="70CA0ADD" w14:textId="77777777" w:rsidR="00EF17F7" w:rsidRDefault="00EF17F7" w:rsidP="00D11800">
      <w:pPr>
        <w:pStyle w:val="BodyText"/>
        <w:spacing w:after="0"/>
      </w:pPr>
    </w:p>
    <w:p w14:paraId="120FB5DA" w14:textId="77777777" w:rsidR="005E57DE" w:rsidRPr="006F6747" w:rsidRDefault="004E56C4" w:rsidP="00D11800">
      <w:pPr>
        <w:pStyle w:val="Heading3"/>
        <w:spacing w:before="0"/>
      </w:pPr>
      <w:r>
        <w:t xml:space="preserve">1. </w:t>
      </w:r>
      <w:r w:rsidR="005E57DE" w:rsidRPr="006F6747">
        <w:t>Local and Global Data Collection</w:t>
      </w:r>
    </w:p>
    <w:p w14:paraId="4BE3CBB5" w14:textId="6C6DDEC5" w:rsidR="002C7DEB" w:rsidRDefault="005E57DE" w:rsidP="000C1373">
      <w:pPr>
        <w:autoSpaceDE w:val="0"/>
        <w:autoSpaceDN w:val="0"/>
        <w:adjustRightInd w:val="0"/>
        <w:spacing w:after="0" w:line="360" w:lineRule="atLeast"/>
        <w:jc w:val="both"/>
      </w:pPr>
      <w:commentRangeStart w:id="17"/>
      <w:r w:rsidRPr="000257E3">
        <w:t xml:space="preserve">Both NDE and SHM are capable of generating large volumes of data that may be processed and reduced in </w:t>
      </w:r>
      <w:r w:rsidRPr="00133F39">
        <w:rPr>
          <w:highlight w:val="yellow"/>
        </w:rPr>
        <w:t>a number of different ways</w:t>
      </w:r>
      <w:r w:rsidRPr="000257E3">
        <w:t xml:space="preserve"> to make them usable for model updating purposes</w:t>
      </w:r>
      <w:commentRangeEnd w:id="17"/>
      <w:r w:rsidR="007F5FDA">
        <w:rPr>
          <w:rStyle w:val="CommentReference"/>
          <w:rFonts w:cs="Mangal"/>
        </w:rPr>
        <w:commentReference w:id="17"/>
      </w:r>
      <w:r w:rsidRPr="000257E3">
        <w:t xml:space="preserve">. </w:t>
      </w:r>
      <w:ins w:id="18" w:author="Babanajad, Saeed" w:date="2019-03-15T16:12:00Z">
        <w:r w:rsidR="000C1373">
          <w:t>As already discussed in the technical literature, several studies employed the NDE and SHM data (in terms global and local) to refine the model simulations. Although not all tried to integrate the NDE (inclusive of visual inspection) and SHM results at the same time, they all incorporate SHM or NDE results to fine tune the simulation procedures. Perhaps due to the local nature of NDE data, to date it has rarely been used within the model updating process. In contrast, SHM data is routinely used to update models as discussed previously (</w:t>
        </w:r>
        <w:r w:rsidR="000C1373" w:rsidRPr="00885B59">
          <w:t>Dubbs and Moon 2015;</w:t>
        </w:r>
        <w:r w:rsidR="000C1373">
          <w:t xml:space="preserve"> He at al. 2009; </w:t>
        </w:r>
        <w:r w:rsidR="000C1373" w:rsidRPr="00BE5D3E">
          <w:t>Morassi</w:t>
        </w:r>
        <w:r w:rsidR="000C1373">
          <w:t xml:space="preserve"> </w:t>
        </w:r>
        <w:r w:rsidR="000C1373" w:rsidRPr="00BE5D3E">
          <w:t>and Stefano</w:t>
        </w:r>
        <w:r w:rsidR="000C1373">
          <w:t xml:space="preserve"> 2008).</w:t>
        </w:r>
      </w:ins>
      <w:r w:rsidR="00FD2E6E">
        <w:t xml:space="preserve"> </w:t>
      </w:r>
    </w:p>
    <w:p w14:paraId="14044091" w14:textId="77777777" w:rsidR="002C7DEB" w:rsidRDefault="002C7DEB" w:rsidP="0080709A">
      <w:pPr>
        <w:autoSpaceDE w:val="0"/>
        <w:autoSpaceDN w:val="0"/>
        <w:adjustRightInd w:val="0"/>
        <w:spacing w:after="0" w:line="360" w:lineRule="atLeast"/>
        <w:jc w:val="both"/>
      </w:pPr>
    </w:p>
    <w:p w14:paraId="223186BB" w14:textId="551423A8" w:rsidR="009F5FBB" w:rsidRDefault="005E57DE" w:rsidP="009F5FBB">
      <w:pPr>
        <w:autoSpaceDE w:val="0"/>
        <w:autoSpaceDN w:val="0"/>
        <w:adjustRightInd w:val="0"/>
        <w:spacing w:after="0" w:line="360" w:lineRule="atLeast"/>
        <w:jc w:val="both"/>
        <w:rPr>
          <w:ins w:id="19" w:author="Babanajad, Saeed" w:date="2019-03-12T11:41:00Z"/>
        </w:rPr>
      </w:pPr>
      <w:r w:rsidRPr="000257E3">
        <w:t>In the case of NDE, data may be generated from a number of techniques, such as Infrared Thermography (IR), Impact-Echo (IE), Ground Penetrating Radar (GPR), Ultrasonic Surface Waves (USW), Electrical Resistivity (ER), Half-Cell Potential (HCP</w:t>
      </w:r>
      <w:commentRangeStart w:id="20"/>
      <w:r w:rsidRPr="000257E3">
        <w:t>)</w:t>
      </w:r>
      <w:commentRangeEnd w:id="20"/>
      <w:r w:rsidR="00B565B1">
        <w:rPr>
          <w:rStyle w:val="CommentReference"/>
          <w:rFonts w:cs="Mangal"/>
        </w:rPr>
        <w:commentReference w:id="20"/>
      </w:r>
      <w:r w:rsidR="00FD2E6E">
        <w:t>,</w:t>
      </w:r>
      <w:r w:rsidR="00646377" w:rsidRPr="00646377">
        <w:t xml:space="preserve"> </w:t>
      </w:r>
      <w:ins w:id="21" w:author="Babanajad, Saeed" w:date="2019-03-12T11:33:00Z">
        <w:r w:rsidR="00646377">
          <w:t>and more importantly visual inspection (Gucunski et al. 2016)</w:t>
        </w:r>
      </w:ins>
      <w:r w:rsidRPr="000257E3">
        <w:t>. Such data generally has very high spatial resolution (on the order of 12 in. to 36 in. on center) in the case of bridge decks, but may be more discrete in nature in the case of girders</w:t>
      </w:r>
      <w:r w:rsidR="008A6CAE">
        <w:t xml:space="preserve"> and substructures</w:t>
      </w:r>
      <w:r w:rsidRPr="000257E3">
        <w:t>.</w:t>
      </w:r>
      <w:r w:rsidR="009F5FBB" w:rsidRPr="009F5FBB">
        <w:t xml:space="preserve"> </w:t>
      </w:r>
      <w:ins w:id="22" w:author="Babanajad, Saeed" w:date="2019-03-12T11:41:00Z">
        <w:r w:rsidR="009F5FBB">
          <w:t>To address the challenge of incorporating NDE data for structural assessment, there are essentially two options, including:</w:t>
        </w:r>
      </w:ins>
    </w:p>
    <w:p w14:paraId="385951A4" w14:textId="2086AE70" w:rsidR="009F5FBB" w:rsidRDefault="009F5FBB" w:rsidP="009F5FBB">
      <w:pPr>
        <w:autoSpaceDE w:val="0"/>
        <w:autoSpaceDN w:val="0"/>
        <w:adjustRightInd w:val="0"/>
        <w:spacing w:after="0" w:line="360" w:lineRule="atLeast"/>
        <w:jc w:val="both"/>
      </w:pPr>
    </w:p>
    <w:p w14:paraId="559DC476" w14:textId="77777777" w:rsidR="009F5FBB" w:rsidRDefault="009F5FBB" w:rsidP="009F5FBB">
      <w:pPr>
        <w:autoSpaceDE w:val="0"/>
        <w:autoSpaceDN w:val="0"/>
        <w:adjustRightInd w:val="0"/>
        <w:spacing w:after="0" w:line="360" w:lineRule="atLeast"/>
        <w:jc w:val="both"/>
        <w:rPr>
          <w:ins w:id="23" w:author="Babanajad, Saeed" w:date="2019-03-12T11:40:00Z"/>
        </w:rPr>
      </w:pPr>
    </w:p>
    <w:p w14:paraId="2086D270" w14:textId="77777777" w:rsidR="009F5FBB" w:rsidRDefault="009F5FBB" w:rsidP="009F5FBB">
      <w:pPr>
        <w:autoSpaceDE w:val="0"/>
        <w:autoSpaceDN w:val="0"/>
        <w:adjustRightInd w:val="0"/>
        <w:spacing w:after="0" w:line="360" w:lineRule="atLeast"/>
        <w:jc w:val="both"/>
        <w:rPr>
          <w:ins w:id="24" w:author="Babanajad, Saeed" w:date="2019-03-12T11:40:00Z"/>
        </w:rPr>
      </w:pPr>
      <w:ins w:id="25" w:author="Babanajad, Saeed" w:date="2019-03-12T11:40:00Z">
        <w:r>
          <w:t xml:space="preserve">(a) Direct – In this approach, processed NDE data is used to directly update the model by changing constants or connectivity in order to reflect the type of deterioration identified by NDE. The primary advantage of this approach is efficiency as it permits the data to be directly utilized without the need for sophisticated simulations, which are generally outside the capabilities of most practicing bridge engineers. </w:t>
        </w:r>
      </w:ins>
    </w:p>
    <w:p w14:paraId="6F43D7EB" w14:textId="77777777" w:rsidR="009F5FBB" w:rsidRDefault="009F5FBB" w:rsidP="009F5FBB">
      <w:pPr>
        <w:autoSpaceDE w:val="0"/>
        <w:autoSpaceDN w:val="0"/>
        <w:adjustRightInd w:val="0"/>
        <w:spacing w:after="0" w:line="360" w:lineRule="atLeast"/>
        <w:jc w:val="both"/>
        <w:rPr>
          <w:ins w:id="26" w:author="Babanajad, Saeed" w:date="2019-03-12T11:40:00Z"/>
        </w:rPr>
      </w:pPr>
    </w:p>
    <w:p w14:paraId="18BF4C48" w14:textId="77777777" w:rsidR="009F5FBB" w:rsidRDefault="009F5FBB" w:rsidP="009F5FBB">
      <w:pPr>
        <w:autoSpaceDE w:val="0"/>
        <w:autoSpaceDN w:val="0"/>
        <w:adjustRightInd w:val="0"/>
        <w:spacing w:after="0" w:line="360" w:lineRule="atLeast"/>
        <w:jc w:val="both"/>
        <w:rPr>
          <w:ins w:id="27" w:author="Babanajad, Saeed" w:date="2019-03-12T11:44:00Z"/>
          <w:strike/>
        </w:rPr>
      </w:pPr>
      <w:ins w:id="28" w:author="Babanajad, Saeed" w:date="2019-03-12T11:40:00Z">
        <w:r>
          <w:t xml:space="preserve">(b) Indirect– In this approach, the NDE methods would be directly simulated to allow the optimization of model parameters for minimizing the difference between the measured and simulated responses. </w:t>
        </w:r>
        <w:r>
          <w:rPr>
            <w:rFonts w:cstheme="minorHAnsi"/>
          </w:rPr>
          <w:t xml:space="preserve">This primary drawback of this method is that performing the model updating required is extremely computationally expensive as the simulations required time-history analysis that many have to be performed thousands of times for the optimization to converge. </w:t>
        </w:r>
        <w:commentRangeStart w:id="29"/>
        <w:r w:rsidRPr="0080709A">
          <w:rPr>
            <w:strike/>
          </w:rPr>
          <w:t>multi-physics simulation software</w:t>
        </w:r>
        <w:commentRangeEnd w:id="29"/>
        <w:r w:rsidRPr="0080709A">
          <w:rPr>
            <w:rStyle w:val="CommentReference"/>
            <w:rFonts w:cs="Mangal"/>
            <w:strike/>
          </w:rPr>
          <w:commentReference w:id="29"/>
        </w:r>
      </w:ins>
    </w:p>
    <w:p w14:paraId="58A1CEEC" w14:textId="77777777" w:rsidR="00551294" w:rsidRDefault="00551294" w:rsidP="009F5FBB">
      <w:pPr>
        <w:autoSpaceDE w:val="0"/>
        <w:autoSpaceDN w:val="0"/>
        <w:adjustRightInd w:val="0"/>
        <w:spacing w:after="0" w:line="360" w:lineRule="atLeast"/>
        <w:jc w:val="both"/>
        <w:rPr>
          <w:ins w:id="30" w:author="Babanajad, Saeed" w:date="2019-03-12T11:40:00Z"/>
          <w:rFonts w:cstheme="minorHAnsi"/>
        </w:rPr>
      </w:pPr>
    </w:p>
    <w:p w14:paraId="6CCD44F0" w14:textId="77777777" w:rsidR="00551294" w:rsidRDefault="00551294" w:rsidP="00551294">
      <w:pPr>
        <w:autoSpaceDE w:val="0"/>
        <w:autoSpaceDN w:val="0"/>
        <w:adjustRightInd w:val="0"/>
        <w:spacing w:after="0" w:line="360" w:lineRule="atLeast"/>
        <w:jc w:val="both"/>
        <w:rPr>
          <w:ins w:id="31" w:author="Babanajad, Saeed" w:date="2019-03-12T11:44:00Z"/>
        </w:rPr>
      </w:pPr>
      <w:ins w:id="32" w:author="Babanajad, Saeed" w:date="2019-03-12T11:44:00Z">
        <w:r>
          <w:t xml:space="preserve">As this is a first examination of the benefits of integrating NDE and SHM data for the practice of bridge engineering, the simpler, direct approach to including NDE data (a) will be utilized. However, it is worth mentioning that examining the relationship between (a) and (b) could be a very valuable follow-up study to enhance the accuracy, precision, and confidence of NDE data interpretation (especially related to non-uniqueness).  </w:t>
        </w:r>
      </w:ins>
    </w:p>
    <w:p w14:paraId="642AA9E5" w14:textId="77777777" w:rsidR="00BE5D3E" w:rsidRDefault="00BE5D3E" w:rsidP="00BE5D3E">
      <w:pPr>
        <w:autoSpaceDE w:val="0"/>
        <w:autoSpaceDN w:val="0"/>
        <w:adjustRightInd w:val="0"/>
        <w:spacing w:after="0" w:line="360" w:lineRule="atLeast"/>
        <w:jc w:val="both"/>
      </w:pPr>
    </w:p>
    <w:p w14:paraId="7FC01F85" w14:textId="45531D6F" w:rsidR="00EB0554" w:rsidRDefault="009D53DA" w:rsidP="009F5FBB">
      <w:pPr>
        <w:autoSpaceDE w:val="0"/>
        <w:autoSpaceDN w:val="0"/>
        <w:adjustRightInd w:val="0"/>
        <w:spacing w:after="0" w:line="360" w:lineRule="atLeast"/>
        <w:jc w:val="both"/>
      </w:pPr>
      <w:r>
        <w:t xml:space="preserve">To implement the direct approach it is first necessary to reduce or interpret the available NDE data to </w:t>
      </w:r>
      <w:r w:rsidR="005E57DE" w:rsidRPr="000257E3">
        <w:t>provide information about the spatial distribution of concrete deterioration, corrosion, crac</w:t>
      </w:r>
      <w:r w:rsidR="000257E3">
        <w:t>ks and delamination</w:t>
      </w:r>
      <w:r w:rsidR="005E57DE" w:rsidRPr="000257E3">
        <w:t>, section loss, and material properties</w:t>
      </w:r>
      <w:r>
        <w:t xml:space="preserve"> so they may be included within the model</w:t>
      </w:r>
      <w:r w:rsidR="005E57DE" w:rsidRPr="000257E3">
        <w:t xml:space="preserve">. </w:t>
      </w:r>
      <w:commentRangeStart w:id="33"/>
      <w:r w:rsidR="005E57DE" w:rsidRPr="000257E3">
        <w:t xml:space="preserve">Once </w:t>
      </w:r>
      <w:r>
        <w:t>this</w:t>
      </w:r>
      <w:r w:rsidR="005E57DE" w:rsidRPr="000257E3">
        <w:t xml:space="preserve"> representation of the physical presence of various forms of deterioration</w:t>
      </w:r>
      <w:commentRangeEnd w:id="33"/>
      <w:r w:rsidR="002B3A7F">
        <w:rPr>
          <w:rStyle w:val="CommentReference"/>
          <w:rFonts w:cs="Mangal"/>
        </w:rPr>
        <w:commentReference w:id="33"/>
      </w:r>
      <w:r>
        <w:t xml:space="preserve"> is developed</w:t>
      </w:r>
      <w:r w:rsidR="005E57DE" w:rsidRPr="000257E3">
        <w:t xml:space="preserve">, it may be directly employed to update models or used </w:t>
      </w:r>
      <w:r w:rsidR="008A6CAE">
        <w:t xml:space="preserve">as a </w:t>
      </w:r>
      <w:r w:rsidR="005E57DE" w:rsidRPr="000257E3">
        <w:t xml:space="preserve">damage function </w:t>
      </w:r>
      <w:r>
        <w:t xml:space="preserve">together </w:t>
      </w:r>
      <w:r w:rsidR="005E57DE" w:rsidRPr="000257E3">
        <w:t>with global data</w:t>
      </w:r>
      <w:r w:rsidR="00EB0554">
        <w:t xml:space="preserve"> collected through the SHM campaigns</w:t>
      </w:r>
      <w:r w:rsidR="005E57DE" w:rsidRPr="000257E3">
        <w:t>.</w:t>
      </w:r>
      <w:r w:rsidR="00A24186">
        <w:t xml:space="preserve"> To be more specific, USW or IE data could be </w:t>
      </w:r>
      <w:r w:rsidR="003F7641">
        <w:t xml:space="preserve">good </w:t>
      </w:r>
      <w:r w:rsidR="00A24186">
        <w:t>example</w:t>
      </w:r>
      <w:r w:rsidR="00D51706">
        <w:t>s</w:t>
      </w:r>
      <w:r w:rsidR="00A24186">
        <w:t xml:space="preserve"> of the high-resolution NDE data </w:t>
      </w:r>
      <w:r w:rsidR="0080709A">
        <w:t xml:space="preserve">being </w:t>
      </w:r>
      <w:r w:rsidR="00A24186">
        <w:t xml:space="preserve">collected from </w:t>
      </w:r>
      <w:r w:rsidR="0080709A">
        <w:t xml:space="preserve">bridge </w:t>
      </w:r>
      <w:r w:rsidR="00A24186">
        <w:t>deck</w:t>
      </w:r>
      <w:r w:rsidR="0080709A">
        <w:t>s</w:t>
      </w:r>
      <w:r w:rsidR="00A24186">
        <w:t xml:space="preserve"> with such characteristics. In order to </w:t>
      </w:r>
      <w:r>
        <w:t xml:space="preserve">“prepare” </w:t>
      </w:r>
      <w:r w:rsidR="00A24186">
        <w:t xml:space="preserve">the USW or IE </w:t>
      </w:r>
      <w:r>
        <w:t xml:space="preserve">data </w:t>
      </w:r>
      <w:r w:rsidR="0080709A">
        <w:t xml:space="preserve">for </w:t>
      </w:r>
      <w:r>
        <w:t xml:space="preserve">use in </w:t>
      </w:r>
      <w:r w:rsidR="0080709A">
        <w:t>model updating</w:t>
      </w:r>
      <w:r w:rsidR="00A24186">
        <w:t xml:space="preserve">, it is </w:t>
      </w:r>
      <w:r>
        <w:t xml:space="preserve">first necessary to </w:t>
      </w:r>
      <w:r w:rsidR="00E858C8">
        <w:t>process the data and generate spatial maps that have a resolution compatible with common FE models (e.g. 12 in. by 12</w:t>
      </w:r>
      <w:r w:rsidR="007C3ED3">
        <w:t xml:space="preserve"> </w:t>
      </w:r>
      <w:r w:rsidR="00E858C8">
        <w:t xml:space="preserve">in. elements).  </w:t>
      </w:r>
      <w:r w:rsidR="00BD59D2">
        <w:t xml:space="preserve"> In the case of USW, this </w:t>
      </w:r>
      <w:r w:rsidR="00E858C8">
        <w:t>would take the form of defining the spatial distribution of concrete modulus</w:t>
      </w:r>
      <w:r w:rsidR="00551294">
        <w:t xml:space="preserve"> </w:t>
      </w:r>
      <w:r w:rsidR="00BD59D2">
        <w:t xml:space="preserve">for </w:t>
      </w:r>
      <w:r w:rsidR="00E858C8">
        <w:t xml:space="preserve">the </w:t>
      </w:r>
      <w:r w:rsidR="00BD59D2">
        <w:t xml:space="preserve">elements throughout </w:t>
      </w:r>
      <w:r w:rsidR="0080709A">
        <w:t xml:space="preserve">the </w:t>
      </w:r>
      <w:r w:rsidR="00BD59D2">
        <w:t>deck</w:t>
      </w:r>
      <w:r w:rsidR="00D51706">
        <w:t xml:space="preserve">. </w:t>
      </w:r>
      <w:r w:rsidR="002336BC">
        <w:t>For IE data</w:t>
      </w:r>
      <w:r w:rsidR="00D51706">
        <w:t xml:space="preserve">, </w:t>
      </w:r>
      <w:r w:rsidR="00E858C8">
        <w:t xml:space="preserve">this would take the form of the spatial distribution of delamination, which may be modeled through modifying the effective thickness of the deck elements. </w:t>
      </w:r>
      <w:r w:rsidR="00BD59D2">
        <w:t xml:space="preserve">  </w:t>
      </w:r>
      <w:r w:rsidR="00A24186">
        <w:t xml:space="preserve">  </w:t>
      </w:r>
    </w:p>
    <w:p w14:paraId="13458562" w14:textId="77777777" w:rsidR="002C7DEB" w:rsidRDefault="002C7DEB" w:rsidP="00646377">
      <w:pPr>
        <w:autoSpaceDE w:val="0"/>
        <w:autoSpaceDN w:val="0"/>
        <w:adjustRightInd w:val="0"/>
        <w:spacing w:after="0" w:line="360" w:lineRule="atLeast"/>
        <w:jc w:val="both"/>
      </w:pPr>
    </w:p>
    <w:p w14:paraId="08861B6B" w14:textId="53919672" w:rsidR="0055650B" w:rsidRPr="00016667" w:rsidRDefault="0055650B" w:rsidP="00D11800">
      <w:pPr>
        <w:autoSpaceDE w:val="0"/>
        <w:autoSpaceDN w:val="0"/>
        <w:adjustRightInd w:val="0"/>
        <w:spacing w:after="120" w:line="360" w:lineRule="atLeast"/>
        <w:jc w:val="both"/>
      </w:pPr>
      <w:r w:rsidRPr="00016667">
        <w:t xml:space="preserve">In the case of structural testing or SHM, the data has a very low spatial resolution in comparison to NDE data. For example, in the case of a load test on a typical multi-girder bridge, it would not be uncommon to only employ a few strain gages at mid-span and in the vicinity of any cross-sectional changes of the girders. Given this low spatial resolution, it is generally straightforward to directly include the data </w:t>
      </w:r>
      <w:r w:rsidRPr="00016667">
        <w:lastRenderedPageBreak/>
        <w:t xml:space="preserve">(following conventional processing) directly within the model updating process. It is envisioned that this research will focus on the following three types of global data: </w:t>
      </w:r>
    </w:p>
    <w:p w14:paraId="1BD69324" w14:textId="77777777" w:rsidR="0055650B" w:rsidRPr="00016667" w:rsidRDefault="0055650B" w:rsidP="00D11800">
      <w:pPr>
        <w:pStyle w:val="ListParagraph"/>
        <w:numPr>
          <w:ilvl w:val="0"/>
          <w:numId w:val="10"/>
        </w:numPr>
        <w:autoSpaceDE w:val="0"/>
        <w:autoSpaceDN w:val="0"/>
        <w:adjustRightInd w:val="0"/>
        <w:spacing w:after="0" w:line="360" w:lineRule="atLeast"/>
        <w:jc w:val="both"/>
      </w:pPr>
      <w:r w:rsidRPr="00016667">
        <w:t xml:space="preserve">Live load-driven response data – strain, displacement, rotation </w:t>
      </w:r>
      <w:r w:rsidRPr="00016667">
        <w:rPr>
          <w:rFonts w:ascii="MS Mincho" w:eastAsia="MS Mincho" w:hAnsi="MS Mincho" w:cs="MS Mincho" w:hint="eastAsia"/>
        </w:rPr>
        <w:t> </w:t>
      </w:r>
    </w:p>
    <w:p w14:paraId="11D7998F" w14:textId="77777777" w:rsidR="0055650B" w:rsidRPr="00016667" w:rsidRDefault="0055650B" w:rsidP="00D11800">
      <w:pPr>
        <w:pStyle w:val="ListParagraph"/>
        <w:numPr>
          <w:ilvl w:val="0"/>
          <w:numId w:val="10"/>
        </w:numPr>
        <w:autoSpaceDE w:val="0"/>
        <w:autoSpaceDN w:val="0"/>
        <w:adjustRightInd w:val="0"/>
        <w:spacing w:after="0" w:line="360" w:lineRule="atLeast"/>
        <w:jc w:val="both"/>
      </w:pPr>
      <w:r w:rsidRPr="00016667">
        <w:t xml:space="preserve">Temperature-driven response data – strain, displacement, rotation </w:t>
      </w:r>
      <w:r w:rsidRPr="00016667">
        <w:rPr>
          <w:rFonts w:ascii="MS Mincho" w:eastAsia="MS Mincho" w:hAnsi="MS Mincho" w:cs="MS Mincho" w:hint="eastAsia"/>
        </w:rPr>
        <w:t> </w:t>
      </w:r>
    </w:p>
    <w:p w14:paraId="172AAF62" w14:textId="77777777" w:rsidR="00D11800" w:rsidRPr="00D11800" w:rsidRDefault="0055650B" w:rsidP="00D11800">
      <w:pPr>
        <w:pStyle w:val="ListParagraph"/>
        <w:numPr>
          <w:ilvl w:val="0"/>
          <w:numId w:val="10"/>
        </w:numPr>
        <w:autoSpaceDE w:val="0"/>
        <w:autoSpaceDN w:val="0"/>
        <w:adjustRightInd w:val="0"/>
        <w:spacing w:after="120" w:line="360" w:lineRule="atLeast"/>
        <w:jc w:val="both"/>
        <w:rPr>
          <w:rFonts w:ascii="MS Mincho" w:eastAsia="MS Mincho" w:hAnsi="MS Mincho" w:cs="MS Mincho"/>
        </w:rPr>
      </w:pPr>
      <w:r w:rsidRPr="00016667">
        <w:t xml:space="preserve">Modal/dynamic data – frequencies, mode shapes, damping </w:t>
      </w:r>
      <w:r w:rsidRPr="00016667">
        <w:rPr>
          <w:rFonts w:ascii="MS Mincho" w:eastAsia="MS Mincho" w:hAnsi="MS Mincho" w:cs="MS Mincho" w:hint="eastAsia"/>
        </w:rPr>
        <w:t> </w:t>
      </w:r>
    </w:p>
    <w:p w14:paraId="5B97116D" w14:textId="7BFBE9C1" w:rsidR="00F051DD" w:rsidRDefault="00F051DD" w:rsidP="0080709A">
      <w:pPr>
        <w:autoSpaceDE w:val="0"/>
        <w:autoSpaceDN w:val="0"/>
        <w:adjustRightInd w:val="0"/>
        <w:spacing w:after="0" w:line="360" w:lineRule="atLeast"/>
        <w:jc w:val="both"/>
      </w:pPr>
      <w:r w:rsidRPr="00F051DD">
        <w:t>For the purpose of this study, a number of assumptions have been made to better initiate the investigation of NDE-SHM integration strategies. First, only the bridge structures with concrete deck (inclusive of multi-girder composite, reinforced concrete, and pre-stressed concrete) were selected for th</w:t>
      </w:r>
      <w:r w:rsidR="005417D2">
        <w:t>is</w:t>
      </w:r>
      <w:r w:rsidRPr="00F051DD">
        <w:t xml:space="preserve"> study. The orthotropic, cable-stayed, truss, arch, and timber bridges were excluded from the study. Second, only the bridge deck and superstructure </w:t>
      </w:r>
      <w:r w:rsidR="008A6CAE">
        <w:t xml:space="preserve">elements </w:t>
      </w:r>
      <w:r w:rsidRPr="00F051DD">
        <w:t xml:space="preserve">were </w:t>
      </w:r>
      <w:r w:rsidR="008A6CAE">
        <w:t xml:space="preserve">explicitly included within the integration model with the influence of substructures/foundations considered through parametrized boundary conditions. </w:t>
      </w:r>
      <w:r w:rsidRPr="00F051DD">
        <w:t xml:space="preserve">The following subsections </w:t>
      </w:r>
      <w:commentRangeStart w:id="34"/>
      <w:r w:rsidRPr="002B3A7F">
        <w:rPr>
          <w:highlight w:val="yellow"/>
        </w:rPr>
        <w:t>summarize the</w:t>
      </w:r>
      <w:r w:rsidR="001D0988">
        <w:rPr>
          <w:highlight w:val="yellow"/>
        </w:rPr>
        <w:t xml:space="preserve"> overall concept for</w:t>
      </w:r>
      <w:r w:rsidRPr="002B3A7F">
        <w:rPr>
          <w:highlight w:val="yellow"/>
        </w:rPr>
        <w:t xml:space="preserve"> implementation and</w:t>
      </w:r>
      <w:r w:rsidR="007E63AE">
        <w:rPr>
          <w:highlight w:val="yellow"/>
        </w:rPr>
        <w:t xml:space="preserve"> integration</w:t>
      </w:r>
      <w:r w:rsidRPr="002B3A7F">
        <w:rPr>
          <w:highlight w:val="yellow"/>
        </w:rPr>
        <w:t xml:space="preserve"> of the data collected through NDE and SHM campaigns</w:t>
      </w:r>
      <w:r w:rsidR="008A6CAE" w:rsidRPr="002B3A7F">
        <w:rPr>
          <w:highlight w:val="yellow"/>
        </w:rPr>
        <w:t>.</w:t>
      </w:r>
      <w:commentRangeEnd w:id="34"/>
      <w:r w:rsidR="009C3CD9">
        <w:rPr>
          <w:rStyle w:val="CommentReference"/>
          <w:rFonts w:cs="Mangal"/>
        </w:rPr>
        <w:commentReference w:id="34"/>
      </w:r>
    </w:p>
    <w:p w14:paraId="4D845FBC" w14:textId="77777777" w:rsidR="00D11800" w:rsidRDefault="00D11800" w:rsidP="00D11800">
      <w:pPr>
        <w:autoSpaceDE w:val="0"/>
        <w:autoSpaceDN w:val="0"/>
        <w:adjustRightInd w:val="0"/>
        <w:spacing w:after="0" w:line="360" w:lineRule="atLeast"/>
        <w:jc w:val="both"/>
      </w:pPr>
    </w:p>
    <w:p w14:paraId="6A5980AB" w14:textId="77777777" w:rsidR="00F051DD" w:rsidRPr="004E56C4" w:rsidRDefault="004E56C4" w:rsidP="00D11800">
      <w:pPr>
        <w:pStyle w:val="Heading4"/>
        <w:spacing w:before="0" w:after="120"/>
      </w:pPr>
      <w:r>
        <w:t xml:space="preserve">1.1 </w:t>
      </w:r>
      <w:commentRangeStart w:id="35"/>
      <w:r w:rsidR="00F051DD" w:rsidRPr="004E56C4">
        <w:t>NDE Data Collection – Estimation of Member Capacity</w:t>
      </w:r>
      <w:commentRangeEnd w:id="35"/>
      <w:r w:rsidR="004B6427">
        <w:rPr>
          <w:rStyle w:val="CommentReference"/>
          <w:rFonts w:asciiTheme="minorHAnsi" w:eastAsiaTheme="minorEastAsia" w:hAnsiTheme="minorHAnsi"/>
          <w:b w:val="0"/>
          <w:i w:val="0"/>
          <w:iCs w:val="0"/>
          <w:color w:val="00000A"/>
        </w:rPr>
        <w:commentReference w:id="35"/>
      </w:r>
    </w:p>
    <w:p w14:paraId="06AA0401" w14:textId="753047E7" w:rsidR="005E57DE" w:rsidRDefault="00EB0554" w:rsidP="007C3ED3">
      <w:pPr>
        <w:pStyle w:val="BodyText"/>
        <w:spacing w:after="0"/>
      </w:pPr>
      <w:r>
        <w:t>T</w:t>
      </w:r>
      <w:r w:rsidR="00941B23" w:rsidRPr="000257E3">
        <w:t xml:space="preserve">he </w:t>
      </w:r>
      <w:hyperlink r:id="rId14" w:history="1">
        <w:r w:rsidR="00941B23" w:rsidRPr="001E2176">
          <w:rPr>
            <w:rStyle w:val="Hyperlink"/>
          </w:rPr>
          <w:t>NDE web manual</w:t>
        </w:r>
      </w:hyperlink>
      <w:r w:rsidR="00941B23" w:rsidRPr="000257E3">
        <w:t xml:space="preserve"> </w:t>
      </w:r>
      <w:r w:rsidR="00BF44E5">
        <w:t xml:space="preserve">published by Federal Highway Administration (FHWA) </w:t>
      </w:r>
      <w:r w:rsidR="00941B23" w:rsidRPr="000257E3">
        <w:t>was used as the primary reference to extract the c</w:t>
      </w:r>
      <w:r w:rsidR="00D563C1">
        <w:t>ommonly</w:t>
      </w:r>
      <w:r w:rsidR="00941B23" w:rsidRPr="000257E3">
        <w:t xml:space="preserve"> employed NDE </w:t>
      </w:r>
      <w:r w:rsidR="00D563C1">
        <w:t xml:space="preserve">methods within </w:t>
      </w:r>
      <w:r w:rsidR="00941B23" w:rsidRPr="000257E3">
        <w:t xml:space="preserve">bridge engineering practice. </w:t>
      </w:r>
      <w:ins w:id="36" w:author="Babanajad, Saeed" w:date="2019-03-15T16:20:00Z">
        <w:r w:rsidR="007C3ED3">
          <w:t xml:space="preserve">The primary goal here is to identify the available NDE methods and the type of deterioration that they can find/characterize. The influence that the resulting deterioration has on structural capacity will be assessed through nonlinear simulation. </w:t>
        </w:r>
      </w:ins>
      <w:r w:rsidR="00941B23" w:rsidRPr="000257E3">
        <w:t>The manual is assumed to accurately list all the available NDE techniques in the field. One of the remarkable advantage</w:t>
      </w:r>
      <w:r w:rsidR="00D563C1">
        <w:t>s</w:t>
      </w:r>
      <w:r w:rsidR="00941B23" w:rsidRPr="000257E3">
        <w:t xml:space="preserve"> of the NDE web manual is its </w:t>
      </w:r>
      <w:r w:rsidR="00DE349D" w:rsidRPr="000257E3">
        <w:t xml:space="preserve">applicability as a “problem-focused” tool as opposed to a “technology-focused” one. </w:t>
      </w:r>
      <w:r w:rsidR="00941B23" w:rsidRPr="000257E3">
        <w:t xml:space="preserve">That is, the manual presupposes the common case where a practitioner has already identified a specific infrastructure element and/or type of anticipated deterioration or defect and is seeking an NDE technology (or technologies) to provide better characterization. Through a simple interface, </w:t>
      </w:r>
      <w:r w:rsidR="00EE565F">
        <w:t>s</w:t>
      </w:r>
      <w:r w:rsidR="00DE349D" w:rsidRPr="000257E3">
        <w:t xml:space="preserve">hown in Fig. </w:t>
      </w:r>
      <w:r w:rsidR="009B6EB2">
        <w:t>4</w:t>
      </w:r>
      <w:r w:rsidR="00DE349D" w:rsidRPr="000257E3">
        <w:t xml:space="preserve">, </w:t>
      </w:r>
      <w:r w:rsidR="00941B23" w:rsidRPr="000257E3">
        <w:t>users can search for technologies relevant to specific materials, types of deterioration, and/or infrastructure elements and can easily find definitions and descriptions of unfamiliar terms through the comprehensive glossary.</w:t>
      </w:r>
    </w:p>
    <w:p w14:paraId="436852B6" w14:textId="77777777" w:rsidR="00EE565F" w:rsidRDefault="00EE565F" w:rsidP="00D11800">
      <w:pPr>
        <w:pStyle w:val="BodyText"/>
        <w:spacing w:after="0"/>
      </w:pPr>
    </w:p>
    <w:p w14:paraId="1CA67980" w14:textId="77777777" w:rsidR="00D11800" w:rsidRPr="000257E3" w:rsidRDefault="00D11800" w:rsidP="00D11800">
      <w:pPr>
        <w:pStyle w:val="BodyText"/>
        <w:spacing w:after="0"/>
      </w:pPr>
    </w:p>
    <w:p w14:paraId="398FE98F" w14:textId="77777777" w:rsidR="00303A79" w:rsidRDefault="00303A79" w:rsidP="00D11800">
      <w:pPr>
        <w:autoSpaceDE w:val="0"/>
        <w:autoSpaceDN w:val="0"/>
        <w:adjustRightInd w:val="0"/>
        <w:spacing w:after="0" w:line="360" w:lineRule="atLeast"/>
        <w:rPr>
          <w:rFonts w:ascii="Arial" w:hAnsi="Arial" w:cs="Arial"/>
          <w:color w:val="000000"/>
          <w:sz w:val="19"/>
          <w:szCs w:val="19"/>
          <w:shd w:val="clear" w:color="auto" w:fill="FFFFFF"/>
        </w:rPr>
      </w:pPr>
      <w:r>
        <w:rPr>
          <w:noProof/>
          <w:lang w:eastAsia="en-US" w:bidi="ar-SA"/>
        </w:rPr>
        <w:lastRenderedPageBreak/>
        <w:drawing>
          <wp:inline distT="0" distB="0" distL="0" distR="0" wp14:anchorId="224797C0" wp14:editId="2F9563F6">
            <wp:extent cx="6332220" cy="3165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6527" cy="3168048"/>
                    </a:xfrm>
                    <a:prstGeom prst="rect">
                      <a:avLst/>
                    </a:prstGeom>
                  </pic:spPr>
                </pic:pic>
              </a:graphicData>
            </a:graphic>
          </wp:inline>
        </w:drawing>
      </w:r>
    </w:p>
    <w:p w14:paraId="60FFE66B" w14:textId="77777777" w:rsidR="00EE565F" w:rsidRDefault="00EE565F" w:rsidP="00D11800">
      <w:pPr>
        <w:pStyle w:val="NormalWeb"/>
        <w:spacing w:before="0" w:beforeAutospacing="0" w:after="0" w:afterAutospacing="0"/>
        <w:jc w:val="center"/>
        <w:rPr>
          <w:rFonts w:asciiTheme="minorHAnsi" w:eastAsiaTheme="minorEastAsia" w:hAnsiTheme="minorHAnsi" w:cstheme="minorBidi"/>
          <w:b/>
          <w:bCs/>
          <w:color w:val="00000A"/>
          <w:sz w:val="22"/>
          <w:szCs w:val="22"/>
          <w:lang w:eastAsia="zh-CN" w:bidi="hi-IN"/>
        </w:rPr>
      </w:pPr>
      <w:r>
        <w:rPr>
          <w:rFonts w:asciiTheme="minorHAnsi" w:eastAsiaTheme="minorEastAsia" w:hAnsiTheme="minorHAnsi" w:cstheme="minorBidi"/>
          <w:b/>
          <w:bCs/>
          <w:color w:val="00000A"/>
          <w:sz w:val="22"/>
          <w:szCs w:val="22"/>
          <w:lang w:eastAsia="zh-CN" w:bidi="hi-IN"/>
        </w:rPr>
        <w:t xml:space="preserve">Figure </w:t>
      </w:r>
      <w:r w:rsidR="009B6EB2">
        <w:rPr>
          <w:rFonts w:asciiTheme="minorHAnsi" w:eastAsiaTheme="minorEastAsia" w:hAnsiTheme="minorHAnsi" w:cstheme="minorBidi"/>
          <w:b/>
          <w:bCs/>
          <w:color w:val="00000A"/>
          <w:sz w:val="22"/>
          <w:szCs w:val="22"/>
          <w:lang w:eastAsia="zh-CN" w:bidi="hi-IN"/>
        </w:rPr>
        <w:t xml:space="preserve">4 </w:t>
      </w:r>
      <w:r>
        <w:rPr>
          <w:rFonts w:asciiTheme="minorHAnsi" w:eastAsiaTheme="minorEastAsia" w:hAnsiTheme="minorHAnsi" w:cstheme="minorBidi"/>
          <w:b/>
          <w:bCs/>
          <w:color w:val="00000A"/>
          <w:sz w:val="22"/>
          <w:szCs w:val="22"/>
          <w:lang w:eastAsia="zh-CN" w:bidi="hi-IN"/>
        </w:rPr>
        <w:t>Snapshot of the FHWA NDE web manual</w:t>
      </w:r>
    </w:p>
    <w:p w14:paraId="54377E0C" w14:textId="77777777" w:rsidR="00D11800" w:rsidRPr="00EE565F" w:rsidRDefault="00D11800" w:rsidP="00D11800">
      <w:pPr>
        <w:pStyle w:val="NormalWeb"/>
        <w:spacing w:before="0" w:beforeAutospacing="0" w:after="0" w:afterAutospacing="0"/>
        <w:jc w:val="center"/>
        <w:rPr>
          <w:rFonts w:asciiTheme="minorHAnsi" w:eastAsiaTheme="minorEastAsia" w:hAnsiTheme="minorHAnsi" w:cstheme="minorBidi"/>
          <w:b/>
          <w:bCs/>
          <w:color w:val="00000A"/>
          <w:sz w:val="22"/>
          <w:szCs w:val="22"/>
          <w:lang w:eastAsia="zh-CN" w:bidi="hi-IN"/>
        </w:rPr>
      </w:pPr>
    </w:p>
    <w:p w14:paraId="6FEB70C4" w14:textId="1E539F3E" w:rsidR="00F051DD" w:rsidRPr="00CD38E7" w:rsidRDefault="005417D2" w:rsidP="00DB591B">
      <w:pPr>
        <w:pStyle w:val="BodyText"/>
        <w:spacing w:after="0"/>
        <w:rPr>
          <w:color w:val="000000" w:themeColor="text1"/>
        </w:rPr>
      </w:pPr>
      <w:r w:rsidRPr="00AD051C">
        <w:t xml:space="preserve">To employ the collected NDE data into the estimation of member capacity, it is necessary to </w:t>
      </w:r>
      <w:r w:rsidR="00D563C1">
        <w:t xml:space="preserve">translate the data into estimates of </w:t>
      </w:r>
      <w:r w:rsidRPr="00AD051C">
        <w:t xml:space="preserve">certain characteristics </w:t>
      </w:r>
      <w:r w:rsidR="00D563C1">
        <w:t>s</w:t>
      </w:r>
      <w:r w:rsidRPr="00AD051C">
        <w:t xml:space="preserve">uch as </w:t>
      </w:r>
      <w:r w:rsidR="00D563C1">
        <w:t xml:space="preserve">concrete degradation, the presence of delamination, </w:t>
      </w:r>
      <w:r w:rsidRPr="00AD051C">
        <w:t xml:space="preserve">section loss, </w:t>
      </w:r>
      <w:r w:rsidR="00D563C1">
        <w:t xml:space="preserve">and </w:t>
      </w:r>
      <w:r w:rsidRPr="00AD051C">
        <w:t xml:space="preserve">material properties, among others. </w:t>
      </w:r>
      <w:r w:rsidR="009F5708" w:rsidRPr="00AD051C">
        <w:t>Table 1</w:t>
      </w:r>
      <w:r w:rsidR="009B6EB2">
        <w:t>, Table 2,</w:t>
      </w:r>
      <w:r w:rsidR="009F5708" w:rsidRPr="00AD051C">
        <w:t xml:space="preserve"> </w:t>
      </w:r>
      <w:r w:rsidR="006A2723">
        <w:t xml:space="preserve">and </w:t>
      </w:r>
      <w:r w:rsidR="009B6EB2">
        <w:t xml:space="preserve">Table 3 </w:t>
      </w:r>
      <w:r w:rsidR="006A2723">
        <w:t>list</w:t>
      </w:r>
      <w:r w:rsidR="009F5708" w:rsidRPr="00AD051C">
        <w:t xml:space="preserve"> all the conventional NDE technologies extracted from the NDE Web Manual </w:t>
      </w:r>
      <w:r w:rsidR="006A2723">
        <w:t>for deck</w:t>
      </w:r>
      <w:r w:rsidR="009B6EB2">
        <w:t>,</w:t>
      </w:r>
      <w:r w:rsidR="006A2723">
        <w:t xml:space="preserve"> superstructure</w:t>
      </w:r>
      <w:r w:rsidR="00D563C1">
        <w:t xml:space="preserve"> </w:t>
      </w:r>
      <w:r w:rsidR="009B6EB2">
        <w:t xml:space="preserve">(if concrete), superstructure (if steel) </w:t>
      </w:r>
      <w:r w:rsidR="00D563C1">
        <w:t>evaluation</w:t>
      </w:r>
      <w:r w:rsidR="009B6EB2">
        <w:t>s</w:t>
      </w:r>
      <w:r w:rsidR="006A2723">
        <w:t xml:space="preserve">, respectively, </w:t>
      </w:r>
      <w:r w:rsidR="0090405F">
        <w:t xml:space="preserve">and </w:t>
      </w:r>
      <w:r w:rsidR="0090405F" w:rsidRPr="00CD38E7">
        <w:t>define</w:t>
      </w:r>
      <w:r w:rsidR="009F5708" w:rsidRPr="00CD38E7">
        <w:t xml:space="preserve"> the</w:t>
      </w:r>
      <w:r w:rsidR="00D563C1" w:rsidRPr="00CD38E7">
        <w:t xml:space="preserve"> deterioration mechanism/material property that they may be used to characterize. </w:t>
      </w:r>
      <w:r w:rsidR="008F71D3" w:rsidRPr="00CD38E7">
        <w:t xml:space="preserve">For the full description of the NDE technology abbreviated names, refer </w:t>
      </w:r>
      <w:r w:rsidR="008F71D3" w:rsidRPr="00CD38E7">
        <w:rPr>
          <w:color w:val="000000" w:themeColor="text1"/>
        </w:rPr>
        <w:t xml:space="preserve">to the Appendix </w:t>
      </w:r>
      <w:r w:rsidR="00CF27BF" w:rsidRPr="00CD38E7">
        <w:rPr>
          <w:color w:val="000000" w:themeColor="text1"/>
        </w:rPr>
        <w:t>I</w:t>
      </w:r>
      <w:r w:rsidR="008F71D3" w:rsidRPr="00CD38E7">
        <w:rPr>
          <w:color w:val="000000" w:themeColor="text1"/>
        </w:rPr>
        <w:t xml:space="preserve">. </w:t>
      </w:r>
      <w:r w:rsidR="00B65F00">
        <w:rPr>
          <w:color w:val="000000" w:themeColor="text1"/>
        </w:rPr>
        <w:t>More</w:t>
      </w:r>
      <w:r w:rsidR="00DB591B">
        <w:rPr>
          <w:color w:val="000000" w:themeColor="text1"/>
        </w:rPr>
        <w:t xml:space="preserve"> detailed descriptions </w:t>
      </w:r>
      <w:r w:rsidR="00B65F00">
        <w:rPr>
          <w:color w:val="000000" w:themeColor="text1"/>
        </w:rPr>
        <w:t xml:space="preserve">of </w:t>
      </w:r>
      <w:r w:rsidR="00DB591B">
        <w:rPr>
          <w:color w:val="000000" w:themeColor="text1"/>
        </w:rPr>
        <w:t>member capacity estimation will be discussed in the following sections (</w:t>
      </w:r>
      <w:r w:rsidR="00B65F00">
        <w:rPr>
          <w:color w:val="000000" w:themeColor="text1"/>
        </w:rPr>
        <w:t>S</w:t>
      </w:r>
      <w:r w:rsidR="00DB591B">
        <w:rPr>
          <w:color w:val="000000" w:themeColor="text1"/>
        </w:rPr>
        <w:t xml:space="preserve">ection 2.2, </w:t>
      </w:r>
      <w:r w:rsidR="00B65F00">
        <w:rPr>
          <w:color w:val="000000" w:themeColor="text1"/>
        </w:rPr>
        <w:t>S</w:t>
      </w:r>
      <w:r w:rsidR="00DB591B">
        <w:rPr>
          <w:color w:val="000000" w:themeColor="text1"/>
        </w:rPr>
        <w:t xml:space="preserve">ection 3, and </w:t>
      </w:r>
      <w:r w:rsidR="00B65F00">
        <w:rPr>
          <w:color w:val="000000" w:themeColor="text1"/>
        </w:rPr>
        <w:t>S</w:t>
      </w:r>
      <w:r w:rsidR="00DB591B">
        <w:rPr>
          <w:color w:val="000000" w:themeColor="text1"/>
        </w:rPr>
        <w:t xml:space="preserve">ection 4.2).   </w:t>
      </w:r>
    </w:p>
    <w:p w14:paraId="36520A50" w14:textId="77777777" w:rsidR="00EE565F" w:rsidRPr="00CD38E7" w:rsidRDefault="00EE565F" w:rsidP="00D11800">
      <w:pPr>
        <w:pStyle w:val="BodyText"/>
        <w:spacing w:after="0"/>
        <w:rPr>
          <w:color w:val="000000" w:themeColor="text1"/>
        </w:rPr>
      </w:pPr>
    </w:p>
    <w:p w14:paraId="04626353" w14:textId="77777777" w:rsidR="0039794D" w:rsidRPr="00CD38E7" w:rsidRDefault="0090405F" w:rsidP="00D11800">
      <w:pPr>
        <w:pStyle w:val="BodyText"/>
        <w:spacing w:after="0"/>
        <w:jc w:val="center"/>
        <w:rPr>
          <w:color w:val="000000" w:themeColor="text1"/>
        </w:rPr>
      </w:pPr>
      <w:r w:rsidRPr="00CD38E7">
        <w:rPr>
          <w:b/>
          <w:bCs/>
          <w:color w:val="000000" w:themeColor="text1"/>
        </w:rPr>
        <w:t>Table 1</w:t>
      </w:r>
      <w:r w:rsidR="00B106E9" w:rsidRPr="00CD38E7">
        <w:rPr>
          <w:b/>
          <w:bCs/>
          <w:color w:val="000000" w:themeColor="text1"/>
        </w:rPr>
        <w:t xml:space="preserve"> The corresponding model attributes for different NDE technologies used for bridge decks</w:t>
      </w:r>
    </w:p>
    <w:tbl>
      <w:tblPr>
        <w:tblW w:w="10539" w:type="dxa"/>
        <w:jc w:val="center"/>
        <w:tblLook w:val="04A0" w:firstRow="1" w:lastRow="0" w:firstColumn="1" w:lastColumn="0" w:noHBand="0" w:noVBand="1"/>
      </w:tblPr>
      <w:tblGrid>
        <w:gridCol w:w="2548"/>
        <w:gridCol w:w="1594"/>
        <w:gridCol w:w="3832"/>
        <w:gridCol w:w="2565"/>
      </w:tblGrid>
      <w:tr w:rsidR="004B0AA7" w:rsidRPr="00CD38E7" w14:paraId="16CBAA05" w14:textId="313CE179" w:rsidTr="00E77123">
        <w:trPr>
          <w:trHeight w:val="300"/>
          <w:jc w:val="center"/>
        </w:trPr>
        <w:tc>
          <w:tcPr>
            <w:tcW w:w="25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892CD6" w14:textId="77777777" w:rsidR="004B0AA7" w:rsidRPr="00CD38E7" w:rsidRDefault="004B0AA7" w:rsidP="00D11800">
            <w:pPr>
              <w:spacing w:after="0" w:line="240" w:lineRule="auto"/>
              <w:jc w:val="center"/>
              <w:rPr>
                <w:rFonts w:ascii="Calibri" w:eastAsia="Times New Roman" w:hAnsi="Calibri" w:cs="Calibri"/>
                <w:b/>
                <w:bCs/>
                <w:color w:val="000000" w:themeColor="text1"/>
                <w:lang w:eastAsia="en-US" w:bidi="ar-SA"/>
              </w:rPr>
            </w:pPr>
            <w:r w:rsidRPr="00CD38E7">
              <w:rPr>
                <w:rFonts w:ascii="Calibri" w:eastAsia="Times New Roman" w:hAnsi="Calibri" w:cs="Calibri"/>
                <w:b/>
                <w:bCs/>
                <w:color w:val="000000" w:themeColor="text1"/>
                <w:lang w:eastAsia="en-US" w:bidi="ar-SA"/>
              </w:rPr>
              <w:t>Structural Defect</w:t>
            </w:r>
          </w:p>
        </w:tc>
        <w:tc>
          <w:tcPr>
            <w:tcW w:w="1594" w:type="dxa"/>
            <w:tcBorders>
              <w:top w:val="single" w:sz="4" w:space="0" w:color="auto"/>
              <w:left w:val="nil"/>
              <w:bottom w:val="single" w:sz="4" w:space="0" w:color="auto"/>
              <w:right w:val="single" w:sz="4" w:space="0" w:color="auto"/>
            </w:tcBorders>
            <w:shd w:val="clear" w:color="auto" w:fill="auto"/>
            <w:noWrap/>
            <w:vAlign w:val="center"/>
            <w:hideMark/>
          </w:tcPr>
          <w:p w14:paraId="2289E4BC" w14:textId="77777777" w:rsidR="004B0AA7" w:rsidRPr="00CD38E7" w:rsidRDefault="004B0AA7" w:rsidP="00D11800">
            <w:pPr>
              <w:spacing w:after="0" w:line="240" w:lineRule="auto"/>
              <w:jc w:val="center"/>
              <w:rPr>
                <w:rFonts w:ascii="Calibri" w:eastAsia="Times New Roman" w:hAnsi="Calibri" w:cs="Calibri"/>
                <w:b/>
                <w:bCs/>
                <w:color w:val="000000" w:themeColor="text1"/>
                <w:lang w:eastAsia="en-US" w:bidi="ar-SA"/>
              </w:rPr>
            </w:pPr>
            <w:r w:rsidRPr="00CD38E7">
              <w:rPr>
                <w:rFonts w:ascii="Calibri" w:eastAsia="Times New Roman" w:hAnsi="Calibri" w:cs="Calibri"/>
                <w:b/>
                <w:bCs/>
                <w:color w:val="000000" w:themeColor="text1"/>
                <w:lang w:eastAsia="en-US" w:bidi="ar-SA"/>
              </w:rPr>
              <w:t>Type of Issue</w:t>
            </w:r>
          </w:p>
        </w:tc>
        <w:tc>
          <w:tcPr>
            <w:tcW w:w="3832" w:type="dxa"/>
            <w:tcBorders>
              <w:top w:val="single" w:sz="4" w:space="0" w:color="auto"/>
              <w:left w:val="nil"/>
              <w:bottom w:val="single" w:sz="4" w:space="0" w:color="auto"/>
              <w:right w:val="single" w:sz="4" w:space="0" w:color="auto"/>
            </w:tcBorders>
            <w:shd w:val="clear" w:color="auto" w:fill="auto"/>
            <w:noWrap/>
            <w:vAlign w:val="center"/>
            <w:hideMark/>
          </w:tcPr>
          <w:p w14:paraId="1F18D5B8" w14:textId="77777777" w:rsidR="004B0AA7" w:rsidRPr="00CD38E7" w:rsidRDefault="004B0AA7" w:rsidP="00D11800">
            <w:pPr>
              <w:spacing w:after="0" w:line="240" w:lineRule="auto"/>
              <w:jc w:val="center"/>
              <w:rPr>
                <w:rFonts w:ascii="Calibri" w:eastAsia="Times New Roman" w:hAnsi="Calibri" w:cs="Calibri"/>
                <w:b/>
                <w:bCs/>
                <w:color w:val="000000" w:themeColor="text1"/>
                <w:lang w:eastAsia="en-US" w:bidi="ar-SA"/>
              </w:rPr>
            </w:pPr>
            <w:r w:rsidRPr="00CD38E7">
              <w:rPr>
                <w:rFonts w:ascii="Calibri" w:eastAsia="Times New Roman" w:hAnsi="Calibri" w:cs="Calibri"/>
                <w:b/>
                <w:bCs/>
                <w:color w:val="000000" w:themeColor="text1"/>
                <w:lang w:eastAsia="en-US" w:bidi="ar-SA"/>
              </w:rPr>
              <w:t>Corresponding NDE Tests</w:t>
            </w:r>
          </w:p>
        </w:tc>
        <w:tc>
          <w:tcPr>
            <w:tcW w:w="2565" w:type="dxa"/>
            <w:tcBorders>
              <w:top w:val="single" w:sz="4" w:space="0" w:color="auto"/>
              <w:left w:val="nil"/>
              <w:bottom w:val="single" w:sz="4" w:space="0" w:color="auto"/>
              <w:right w:val="single" w:sz="4" w:space="0" w:color="auto"/>
            </w:tcBorders>
          </w:tcPr>
          <w:p w14:paraId="07A2BBDF" w14:textId="7A050850" w:rsidR="004B0AA7" w:rsidRPr="00CD38E7" w:rsidRDefault="004B0AA7" w:rsidP="00D11800">
            <w:pPr>
              <w:spacing w:after="0" w:line="240" w:lineRule="auto"/>
              <w:jc w:val="center"/>
              <w:rPr>
                <w:rFonts w:ascii="Calibri" w:eastAsia="Times New Roman" w:hAnsi="Calibri" w:cs="Calibri"/>
                <w:b/>
                <w:bCs/>
                <w:color w:val="000000" w:themeColor="text1"/>
                <w:lang w:eastAsia="en-US" w:bidi="ar-SA"/>
              </w:rPr>
            </w:pPr>
            <w:commentRangeStart w:id="37"/>
            <w:r>
              <w:rPr>
                <w:rFonts w:ascii="Calibri" w:eastAsia="Times New Roman" w:hAnsi="Calibri" w:cs="Calibri"/>
                <w:b/>
                <w:bCs/>
                <w:color w:val="000000" w:themeColor="text1"/>
                <w:lang w:eastAsia="en-US" w:bidi="ar-SA"/>
              </w:rPr>
              <w:t>References</w:t>
            </w:r>
            <w:commentRangeEnd w:id="37"/>
            <w:r w:rsidR="00551294">
              <w:rPr>
                <w:rStyle w:val="CommentReference"/>
                <w:rFonts w:cs="Mangal"/>
              </w:rPr>
              <w:commentReference w:id="37"/>
            </w:r>
          </w:p>
        </w:tc>
      </w:tr>
      <w:tr w:rsidR="004B0AA7" w:rsidRPr="00CD38E7" w14:paraId="5EC82FED" w14:textId="090E167C" w:rsidTr="00BA2266">
        <w:trPr>
          <w:trHeight w:val="800"/>
          <w:jc w:val="center"/>
        </w:trPr>
        <w:tc>
          <w:tcPr>
            <w:tcW w:w="2548" w:type="dxa"/>
            <w:vMerge w:val="restart"/>
            <w:tcBorders>
              <w:top w:val="nil"/>
              <w:left w:val="single" w:sz="4" w:space="0" w:color="auto"/>
              <w:bottom w:val="nil"/>
              <w:right w:val="single" w:sz="4" w:space="0" w:color="auto"/>
            </w:tcBorders>
            <w:shd w:val="clear" w:color="auto" w:fill="auto"/>
            <w:noWrap/>
            <w:vAlign w:val="center"/>
            <w:hideMark/>
          </w:tcPr>
          <w:p w14:paraId="1E4641CF" w14:textId="77777777" w:rsidR="004B0AA7" w:rsidRPr="00CD38E7" w:rsidRDefault="004B0AA7"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Deterioration</w:t>
            </w:r>
          </w:p>
        </w:tc>
        <w:tc>
          <w:tcPr>
            <w:tcW w:w="1594" w:type="dxa"/>
            <w:tcBorders>
              <w:top w:val="nil"/>
              <w:left w:val="nil"/>
              <w:bottom w:val="single" w:sz="4" w:space="0" w:color="auto"/>
              <w:right w:val="single" w:sz="4" w:space="0" w:color="auto"/>
            </w:tcBorders>
            <w:shd w:val="clear" w:color="auto" w:fill="auto"/>
            <w:noWrap/>
            <w:vAlign w:val="center"/>
            <w:hideMark/>
          </w:tcPr>
          <w:p w14:paraId="08575A53" w14:textId="77777777" w:rsidR="004B0AA7" w:rsidRPr="00CD38E7" w:rsidRDefault="004B0AA7"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Cracking</w:t>
            </w:r>
          </w:p>
        </w:tc>
        <w:tc>
          <w:tcPr>
            <w:tcW w:w="3832" w:type="dxa"/>
            <w:tcBorders>
              <w:top w:val="nil"/>
              <w:left w:val="nil"/>
              <w:bottom w:val="single" w:sz="4" w:space="0" w:color="auto"/>
              <w:right w:val="single" w:sz="4" w:space="0" w:color="auto"/>
            </w:tcBorders>
            <w:shd w:val="clear" w:color="auto" w:fill="auto"/>
            <w:noWrap/>
            <w:vAlign w:val="center"/>
            <w:hideMark/>
          </w:tcPr>
          <w:p w14:paraId="1A30D781" w14:textId="77777777" w:rsidR="004B0AA7" w:rsidRPr="00CD38E7" w:rsidRDefault="004B0AA7"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IE, USW</w:t>
            </w:r>
          </w:p>
        </w:tc>
        <w:tc>
          <w:tcPr>
            <w:tcW w:w="2565" w:type="dxa"/>
            <w:tcBorders>
              <w:top w:val="nil"/>
              <w:left w:val="nil"/>
              <w:bottom w:val="single" w:sz="4" w:space="0" w:color="auto"/>
              <w:right w:val="single" w:sz="4" w:space="0" w:color="auto"/>
            </w:tcBorders>
          </w:tcPr>
          <w:p w14:paraId="7C81368F" w14:textId="5EACD3CB" w:rsidR="004B0AA7" w:rsidRPr="00FD3FA5" w:rsidRDefault="004B0AA7" w:rsidP="00BA2266">
            <w:pPr>
              <w:spacing w:after="0" w:line="240" w:lineRule="auto"/>
              <w:rPr>
                <w:rFonts w:ascii="Calibri" w:eastAsia="Times New Roman" w:hAnsi="Calibri" w:cs="Calibri"/>
                <w:color w:val="000000" w:themeColor="text1"/>
                <w:sz w:val="16"/>
                <w:szCs w:val="16"/>
                <w:lang w:eastAsia="en-US" w:bidi="ar-SA"/>
              </w:rPr>
            </w:pPr>
            <w:r w:rsidRPr="00FD3FA5">
              <w:rPr>
                <w:rFonts w:ascii="Calibri" w:eastAsia="Times New Roman" w:hAnsi="Calibri" w:cs="Calibri"/>
                <w:color w:val="000000"/>
                <w:sz w:val="16"/>
                <w:szCs w:val="16"/>
              </w:rPr>
              <w:t>ASTM C1383; Sansalone and Carino 1989; Gucunski et al. 2013; Azari et al. 2012</w:t>
            </w:r>
            <w:r>
              <w:rPr>
                <w:rFonts w:ascii="Calibri" w:eastAsia="Times New Roman" w:hAnsi="Calibri" w:cs="Calibri"/>
                <w:color w:val="000000"/>
                <w:sz w:val="16"/>
                <w:szCs w:val="16"/>
              </w:rPr>
              <w:t xml:space="preserve">; </w:t>
            </w:r>
            <w:r w:rsidRPr="004B0AA7">
              <w:rPr>
                <w:rFonts w:ascii="Calibri" w:eastAsia="Times New Roman" w:hAnsi="Calibri" w:cs="Calibri"/>
                <w:color w:val="000000"/>
                <w:sz w:val="16"/>
                <w:szCs w:val="16"/>
              </w:rPr>
              <w:t>Gucunski et al. 2011; ACI 228.2R</w:t>
            </w:r>
          </w:p>
        </w:tc>
      </w:tr>
      <w:tr w:rsidR="004B0AA7" w:rsidRPr="00CD38E7" w14:paraId="1FDE7FB8" w14:textId="04170FE7" w:rsidTr="00E77123">
        <w:trPr>
          <w:trHeight w:val="300"/>
          <w:jc w:val="center"/>
        </w:trPr>
        <w:tc>
          <w:tcPr>
            <w:tcW w:w="2548" w:type="dxa"/>
            <w:vMerge/>
            <w:tcBorders>
              <w:top w:val="nil"/>
              <w:left w:val="single" w:sz="4" w:space="0" w:color="auto"/>
              <w:bottom w:val="nil"/>
              <w:right w:val="single" w:sz="4" w:space="0" w:color="auto"/>
            </w:tcBorders>
            <w:vAlign w:val="center"/>
          </w:tcPr>
          <w:p w14:paraId="40E37C8D" w14:textId="77777777" w:rsidR="004B0AA7" w:rsidRPr="00CD38E7" w:rsidRDefault="004B0AA7" w:rsidP="00D11800">
            <w:pPr>
              <w:spacing w:after="0" w:line="240" w:lineRule="auto"/>
              <w:rPr>
                <w:rFonts w:ascii="Calibri" w:eastAsia="Times New Roman" w:hAnsi="Calibri" w:cs="Calibri"/>
                <w:color w:val="000000" w:themeColor="text1"/>
                <w:lang w:eastAsia="en-US" w:bidi="ar-SA"/>
              </w:rPr>
            </w:pPr>
          </w:p>
        </w:tc>
        <w:tc>
          <w:tcPr>
            <w:tcW w:w="1594" w:type="dxa"/>
            <w:tcBorders>
              <w:top w:val="nil"/>
              <w:left w:val="nil"/>
              <w:bottom w:val="single" w:sz="4" w:space="0" w:color="auto"/>
              <w:right w:val="single" w:sz="4" w:space="0" w:color="auto"/>
            </w:tcBorders>
            <w:shd w:val="clear" w:color="auto" w:fill="auto"/>
            <w:noWrap/>
            <w:vAlign w:val="center"/>
          </w:tcPr>
          <w:p w14:paraId="722E04D0" w14:textId="77777777" w:rsidR="004B0AA7" w:rsidRPr="00CD38E7" w:rsidRDefault="004B0AA7"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Corrosion</w:t>
            </w:r>
          </w:p>
        </w:tc>
        <w:tc>
          <w:tcPr>
            <w:tcW w:w="3832" w:type="dxa"/>
            <w:tcBorders>
              <w:top w:val="nil"/>
              <w:left w:val="nil"/>
              <w:bottom w:val="single" w:sz="4" w:space="0" w:color="auto"/>
              <w:right w:val="single" w:sz="4" w:space="0" w:color="auto"/>
            </w:tcBorders>
            <w:shd w:val="clear" w:color="auto" w:fill="auto"/>
            <w:noWrap/>
            <w:vAlign w:val="center"/>
          </w:tcPr>
          <w:p w14:paraId="6A7B865D" w14:textId="77777777" w:rsidR="004B0AA7" w:rsidRPr="00CD38E7" w:rsidRDefault="004B0AA7"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ER, GPM, GPR, HCP, LPR, MFL</w:t>
            </w:r>
          </w:p>
        </w:tc>
        <w:tc>
          <w:tcPr>
            <w:tcW w:w="2565" w:type="dxa"/>
            <w:tcBorders>
              <w:top w:val="nil"/>
              <w:left w:val="nil"/>
              <w:bottom w:val="single" w:sz="4" w:space="0" w:color="auto"/>
              <w:right w:val="single" w:sz="4" w:space="0" w:color="auto"/>
            </w:tcBorders>
          </w:tcPr>
          <w:p w14:paraId="03C9BF74" w14:textId="27460ADC" w:rsidR="004B0AA7" w:rsidRPr="00FD3FA5" w:rsidRDefault="004B0AA7" w:rsidP="00BA2266">
            <w:pPr>
              <w:spacing w:after="0" w:line="240" w:lineRule="auto"/>
              <w:rPr>
                <w:rFonts w:ascii="Calibri" w:eastAsia="Times New Roman" w:hAnsi="Calibri" w:cs="Calibri"/>
                <w:color w:val="000000" w:themeColor="text1"/>
                <w:sz w:val="16"/>
                <w:szCs w:val="16"/>
                <w:lang w:eastAsia="en-US" w:bidi="ar-SA"/>
              </w:rPr>
            </w:pPr>
            <w:r w:rsidRPr="004B0AA7">
              <w:rPr>
                <w:rFonts w:ascii="Calibri" w:eastAsia="Times New Roman" w:hAnsi="Calibri" w:cs="Calibri"/>
                <w:color w:val="000000" w:themeColor="text1"/>
                <w:sz w:val="16"/>
                <w:szCs w:val="16"/>
                <w:lang w:eastAsia="en-US" w:bidi="ar-SA"/>
              </w:rPr>
              <w:t xml:space="preserve">Gucunski et </w:t>
            </w:r>
            <w:r>
              <w:rPr>
                <w:rFonts w:ascii="Calibri" w:eastAsia="Times New Roman" w:hAnsi="Calibri" w:cs="Calibri"/>
                <w:color w:val="000000" w:themeColor="text1"/>
                <w:sz w:val="16"/>
                <w:szCs w:val="16"/>
                <w:lang w:eastAsia="en-US" w:bidi="ar-SA"/>
              </w:rPr>
              <w:t>a</w:t>
            </w:r>
            <w:r w:rsidRPr="004B0AA7">
              <w:rPr>
                <w:rFonts w:ascii="Calibri" w:eastAsia="Times New Roman" w:hAnsi="Calibri" w:cs="Calibri"/>
                <w:color w:val="000000" w:themeColor="text1"/>
                <w:sz w:val="16"/>
                <w:szCs w:val="16"/>
                <w:lang w:eastAsia="en-US" w:bidi="ar-SA"/>
              </w:rPr>
              <w:t>l. 2013; Gucunski et al. 2011</w:t>
            </w:r>
            <w:r>
              <w:rPr>
                <w:rFonts w:ascii="Calibri" w:eastAsia="Times New Roman" w:hAnsi="Calibri" w:cs="Calibri"/>
                <w:color w:val="000000" w:themeColor="text1"/>
                <w:sz w:val="16"/>
                <w:szCs w:val="16"/>
                <w:lang w:eastAsia="en-US" w:bidi="ar-SA"/>
              </w:rPr>
              <w:t xml:space="preserve">; </w:t>
            </w:r>
            <w:r w:rsidRPr="004B0AA7">
              <w:rPr>
                <w:rFonts w:ascii="Calibri" w:eastAsia="Times New Roman" w:hAnsi="Calibri" w:cs="Calibri"/>
                <w:color w:val="000000" w:themeColor="text1"/>
                <w:sz w:val="16"/>
                <w:szCs w:val="16"/>
                <w:lang w:eastAsia="en-US" w:bidi="ar-SA"/>
              </w:rPr>
              <w:t>Sørensen and Frølund 2002; Elsener et al. 1996; Bäßler et al. 2003</w:t>
            </w:r>
            <w:r>
              <w:rPr>
                <w:rFonts w:ascii="Calibri" w:eastAsia="Times New Roman" w:hAnsi="Calibri" w:cs="Calibri"/>
                <w:color w:val="000000" w:themeColor="text1"/>
                <w:sz w:val="16"/>
                <w:szCs w:val="16"/>
                <w:lang w:eastAsia="en-US" w:bidi="ar-SA"/>
              </w:rPr>
              <w:t xml:space="preserve">; </w:t>
            </w:r>
            <w:r w:rsidRPr="004B0AA7">
              <w:rPr>
                <w:rFonts w:ascii="Calibri" w:eastAsia="Times New Roman" w:hAnsi="Calibri" w:cs="Calibri"/>
                <w:color w:val="000000" w:themeColor="text1"/>
                <w:sz w:val="16"/>
                <w:szCs w:val="16"/>
                <w:lang w:eastAsia="en-US" w:bidi="ar-SA"/>
              </w:rPr>
              <w:t>ASTM D6087</w:t>
            </w:r>
            <w:r>
              <w:rPr>
                <w:rFonts w:ascii="Calibri" w:eastAsia="Times New Roman" w:hAnsi="Calibri" w:cs="Calibri"/>
                <w:color w:val="000000" w:themeColor="text1"/>
                <w:sz w:val="16"/>
                <w:szCs w:val="16"/>
                <w:lang w:eastAsia="en-US" w:bidi="ar-SA"/>
              </w:rPr>
              <w:t>; A</w:t>
            </w:r>
            <w:r w:rsidRPr="004B0AA7">
              <w:rPr>
                <w:rFonts w:ascii="Calibri" w:eastAsia="Times New Roman" w:hAnsi="Calibri" w:cs="Calibri"/>
                <w:color w:val="000000" w:themeColor="text1"/>
                <w:sz w:val="16"/>
                <w:szCs w:val="16"/>
                <w:lang w:eastAsia="en-US" w:bidi="ar-SA"/>
              </w:rPr>
              <w:t>STM C876</w:t>
            </w:r>
            <w:r>
              <w:rPr>
                <w:rFonts w:ascii="Calibri" w:eastAsia="Times New Roman" w:hAnsi="Calibri" w:cs="Calibri"/>
                <w:color w:val="000000" w:themeColor="text1"/>
                <w:sz w:val="16"/>
                <w:szCs w:val="16"/>
                <w:lang w:eastAsia="en-US" w:bidi="ar-SA"/>
              </w:rPr>
              <w:t xml:space="preserve">; </w:t>
            </w:r>
            <w:r w:rsidRPr="004B0AA7">
              <w:rPr>
                <w:rFonts w:ascii="Calibri" w:eastAsia="Times New Roman" w:hAnsi="Calibri" w:cs="Calibri"/>
                <w:color w:val="000000" w:themeColor="text1"/>
                <w:sz w:val="16"/>
                <w:szCs w:val="16"/>
                <w:lang w:eastAsia="en-US" w:bidi="ar-SA"/>
              </w:rPr>
              <w:t>Millard 2003; Stern 1957; Andrade 1996</w:t>
            </w:r>
            <w:r>
              <w:rPr>
                <w:rFonts w:ascii="Calibri" w:eastAsia="Times New Roman" w:hAnsi="Calibri" w:cs="Calibri"/>
                <w:color w:val="000000" w:themeColor="text1"/>
                <w:sz w:val="16"/>
                <w:szCs w:val="16"/>
                <w:lang w:eastAsia="en-US" w:bidi="ar-SA"/>
              </w:rPr>
              <w:t xml:space="preserve">; </w:t>
            </w:r>
            <w:r w:rsidRPr="004B0AA7">
              <w:rPr>
                <w:rFonts w:ascii="Calibri" w:eastAsia="Times New Roman" w:hAnsi="Calibri" w:cs="Calibri"/>
                <w:color w:val="000000" w:themeColor="text1"/>
                <w:sz w:val="16"/>
                <w:szCs w:val="16"/>
                <w:lang w:eastAsia="en-US" w:bidi="ar-SA"/>
              </w:rPr>
              <w:t>Ghorbanpoor et al. 2000; McGogney 1995</w:t>
            </w:r>
          </w:p>
        </w:tc>
      </w:tr>
      <w:tr w:rsidR="004B0AA7" w:rsidRPr="00CD38E7" w14:paraId="36F0342D" w14:textId="6DC270E5" w:rsidTr="00E77123">
        <w:trPr>
          <w:trHeight w:val="300"/>
          <w:jc w:val="center"/>
        </w:trPr>
        <w:tc>
          <w:tcPr>
            <w:tcW w:w="2548" w:type="dxa"/>
            <w:vMerge/>
            <w:tcBorders>
              <w:top w:val="nil"/>
              <w:left w:val="single" w:sz="4" w:space="0" w:color="auto"/>
              <w:bottom w:val="nil"/>
              <w:right w:val="single" w:sz="4" w:space="0" w:color="auto"/>
            </w:tcBorders>
            <w:vAlign w:val="center"/>
            <w:hideMark/>
          </w:tcPr>
          <w:p w14:paraId="35D678D5" w14:textId="77777777" w:rsidR="004B0AA7" w:rsidRPr="00CD38E7" w:rsidRDefault="004B0AA7" w:rsidP="00D11800">
            <w:pPr>
              <w:spacing w:after="0" w:line="240" w:lineRule="auto"/>
              <w:rPr>
                <w:rFonts w:ascii="Calibri" w:eastAsia="Times New Roman" w:hAnsi="Calibri" w:cs="Calibri"/>
                <w:color w:val="000000" w:themeColor="text1"/>
                <w:lang w:eastAsia="en-US" w:bidi="ar-SA"/>
              </w:rPr>
            </w:pPr>
          </w:p>
        </w:tc>
        <w:tc>
          <w:tcPr>
            <w:tcW w:w="1594" w:type="dxa"/>
            <w:tcBorders>
              <w:top w:val="nil"/>
              <w:left w:val="nil"/>
              <w:bottom w:val="single" w:sz="4" w:space="0" w:color="auto"/>
              <w:right w:val="single" w:sz="4" w:space="0" w:color="auto"/>
            </w:tcBorders>
            <w:shd w:val="clear" w:color="auto" w:fill="auto"/>
            <w:noWrap/>
            <w:vAlign w:val="center"/>
            <w:hideMark/>
          </w:tcPr>
          <w:p w14:paraId="7FE645B0" w14:textId="77777777" w:rsidR="004B0AA7" w:rsidRPr="00CD38E7" w:rsidRDefault="004B0AA7"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Degradation</w:t>
            </w:r>
          </w:p>
        </w:tc>
        <w:tc>
          <w:tcPr>
            <w:tcW w:w="3832" w:type="dxa"/>
            <w:tcBorders>
              <w:top w:val="nil"/>
              <w:left w:val="nil"/>
              <w:bottom w:val="single" w:sz="4" w:space="0" w:color="auto"/>
              <w:right w:val="single" w:sz="4" w:space="0" w:color="auto"/>
            </w:tcBorders>
            <w:shd w:val="clear" w:color="auto" w:fill="auto"/>
            <w:noWrap/>
            <w:vAlign w:val="center"/>
            <w:hideMark/>
          </w:tcPr>
          <w:p w14:paraId="400C67A0" w14:textId="77777777" w:rsidR="004B0AA7" w:rsidRPr="00CD38E7" w:rsidRDefault="004B0AA7"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GPR, USW</w:t>
            </w:r>
          </w:p>
        </w:tc>
        <w:tc>
          <w:tcPr>
            <w:tcW w:w="2565" w:type="dxa"/>
            <w:tcBorders>
              <w:top w:val="nil"/>
              <w:left w:val="nil"/>
              <w:bottom w:val="single" w:sz="4" w:space="0" w:color="auto"/>
              <w:right w:val="single" w:sz="4" w:space="0" w:color="auto"/>
            </w:tcBorders>
          </w:tcPr>
          <w:p w14:paraId="57720464" w14:textId="446F287A" w:rsidR="004B0AA7" w:rsidRPr="00FD3FA5" w:rsidRDefault="004B0AA7" w:rsidP="00BA2266">
            <w:pPr>
              <w:spacing w:after="0" w:line="240" w:lineRule="auto"/>
              <w:rPr>
                <w:rFonts w:ascii="Calibri" w:eastAsia="Times New Roman" w:hAnsi="Calibri" w:cs="Calibri"/>
                <w:color w:val="000000" w:themeColor="text1"/>
                <w:sz w:val="16"/>
                <w:szCs w:val="16"/>
                <w:lang w:eastAsia="en-US" w:bidi="ar-SA"/>
              </w:rPr>
            </w:pPr>
            <w:r w:rsidRPr="004B0AA7">
              <w:rPr>
                <w:rFonts w:ascii="Calibri" w:eastAsia="Times New Roman" w:hAnsi="Calibri" w:cs="Calibri"/>
                <w:color w:val="000000" w:themeColor="text1"/>
                <w:sz w:val="16"/>
                <w:szCs w:val="16"/>
                <w:lang w:eastAsia="en-US" w:bidi="ar-SA"/>
              </w:rPr>
              <w:t>ASTM D6087</w:t>
            </w:r>
            <w:r>
              <w:rPr>
                <w:rFonts w:ascii="Calibri" w:eastAsia="Times New Roman" w:hAnsi="Calibri" w:cs="Calibri"/>
                <w:color w:val="000000" w:themeColor="text1"/>
                <w:sz w:val="16"/>
                <w:szCs w:val="16"/>
                <w:lang w:eastAsia="en-US" w:bidi="ar-SA"/>
              </w:rPr>
              <w:t xml:space="preserve">; </w:t>
            </w:r>
            <w:r w:rsidRPr="004B0AA7">
              <w:rPr>
                <w:rFonts w:ascii="Calibri" w:eastAsia="Times New Roman" w:hAnsi="Calibri" w:cs="Calibri"/>
                <w:color w:val="000000" w:themeColor="text1"/>
                <w:sz w:val="16"/>
                <w:szCs w:val="16"/>
                <w:lang w:eastAsia="en-US" w:bidi="ar-SA"/>
              </w:rPr>
              <w:t xml:space="preserve">Gucuski et </w:t>
            </w:r>
            <w:r w:rsidR="00D925A6">
              <w:rPr>
                <w:rFonts w:ascii="Calibri" w:eastAsia="Times New Roman" w:hAnsi="Calibri" w:cs="Calibri"/>
                <w:color w:val="000000" w:themeColor="text1"/>
                <w:sz w:val="16"/>
                <w:szCs w:val="16"/>
                <w:lang w:eastAsia="en-US" w:bidi="ar-SA"/>
              </w:rPr>
              <w:t>a</w:t>
            </w:r>
            <w:r w:rsidRPr="004B0AA7">
              <w:rPr>
                <w:rFonts w:ascii="Calibri" w:eastAsia="Times New Roman" w:hAnsi="Calibri" w:cs="Calibri"/>
                <w:color w:val="000000" w:themeColor="text1"/>
                <w:sz w:val="16"/>
                <w:szCs w:val="16"/>
                <w:lang w:eastAsia="en-US" w:bidi="ar-SA"/>
              </w:rPr>
              <w:t>l. 2013; Gucunski et al. 2011; ACI 228.2R; Azari et al. 2012</w:t>
            </w:r>
          </w:p>
        </w:tc>
      </w:tr>
      <w:tr w:rsidR="004B0AA7" w:rsidRPr="00CD38E7" w14:paraId="6BB3F236" w14:textId="4C1F4C44" w:rsidTr="00E77123">
        <w:trPr>
          <w:trHeight w:val="300"/>
          <w:jc w:val="center"/>
        </w:trPr>
        <w:tc>
          <w:tcPr>
            <w:tcW w:w="2548" w:type="dxa"/>
            <w:vMerge/>
            <w:tcBorders>
              <w:top w:val="nil"/>
              <w:left w:val="single" w:sz="4" w:space="0" w:color="auto"/>
              <w:bottom w:val="nil"/>
              <w:right w:val="single" w:sz="4" w:space="0" w:color="auto"/>
            </w:tcBorders>
            <w:vAlign w:val="center"/>
            <w:hideMark/>
          </w:tcPr>
          <w:p w14:paraId="380E6E07" w14:textId="77777777" w:rsidR="004B0AA7" w:rsidRPr="00CD38E7" w:rsidRDefault="004B0AA7" w:rsidP="00D11800">
            <w:pPr>
              <w:spacing w:after="0" w:line="240" w:lineRule="auto"/>
              <w:rPr>
                <w:rFonts w:ascii="Calibri" w:eastAsia="Times New Roman" w:hAnsi="Calibri" w:cs="Calibri"/>
                <w:color w:val="000000" w:themeColor="text1"/>
                <w:lang w:eastAsia="en-US" w:bidi="ar-SA"/>
              </w:rPr>
            </w:pPr>
          </w:p>
        </w:tc>
        <w:tc>
          <w:tcPr>
            <w:tcW w:w="1594" w:type="dxa"/>
            <w:tcBorders>
              <w:top w:val="nil"/>
              <w:left w:val="nil"/>
              <w:bottom w:val="single" w:sz="4" w:space="0" w:color="auto"/>
              <w:right w:val="single" w:sz="4" w:space="0" w:color="auto"/>
            </w:tcBorders>
            <w:shd w:val="clear" w:color="auto" w:fill="auto"/>
            <w:noWrap/>
            <w:vAlign w:val="center"/>
            <w:hideMark/>
          </w:tcPr>
          <w:p w14:paraId="1C9FC78E" w14:textId="77777777" w:rsidR="004B0AA7" w:rsidRPr="00CD38E7" w:rsidRDefault="004B0AA7"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Delamination</w:t>
            </w:r>
          </w:p>
        </w:tc>
        <w:tc>
          <w:tcPr>
            <w:tcW w:w="3832" w:type="dxa"/>
            <w:tcBorders>
              <w:top w:val="nil"/>
              <w:left w:val="nil"/>
              <w:bottom w:val="single" w:sz="4" w:space="0" w:color="auto"/>
              <w:right w:val="single" w:sz="4" w:space="0" w:color="auto"/>
            </w:tcBorders>
            <w:shd w:val="clear" w:color="auto" w:fill="auto"/>
            <w:noWrap/>
            <w:vAlign w:val="center"/>
            <w:hideMark/>
          </w:tcPr>
          <w:p w14:paraId="38B7513A" w14:textId="77777777" w:rsidR="004B0AA7" w:rsidRPr="00CD38E7" w:rsidRDefault="004B0AA7"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GPR, HSCD, IE, IR, RH</w:t>
            </w:r>
          </w:p>
        </w:tc>
        <w:tc>
          <w:tcPr>
            <w:tcW w:w="2565" w:type="dxa"/>
            <w:tcBorders>
              <w:top w:val="nil"/>
              <w:left w:val="nil"/>
              <w:bottom w:val="single" w:sz="4" w:space="0" w:color="auto"/>
              <w:right w:val="single" w:sz="4" w:space="0" w:color="auto"/>
            </w:tcBorders>
          </w:tcPr>
          <w:p w14:paraId="67BDA1AB" w14:textId="5AB22E89" w:rsidR="004B0AA7" w:rsidRPr="00FD3FA5" w:rsidRDefault="00D925A6" w:rsidP="00BA2266">
            <w:pPr>
              <w:spacing w:after="0" w:line="240" w:lineRule="auto"/>
              <w:rPr>
                <w:rFonts w:ascii="Calibri" w:eastAsia="Times New Roman" w:hAnsi="Calibri" w:cs="Calibri"/>
                <w:color w:val="000000" w:themeColor="text1"/>
                <w:sz w:val="16"/>
                <w:szCs w:val="16"/>
                <w:lang w:eastAsia="en-US" w:bidi="ar-SA"/>
              </w:rPr>
            </w:pPr>
            <w:r w:rsidRPr="004B0AA7">
              <w:rPr>
                <w:rFonts w:ascii="Calibri" w:eastAsia="Times New Roman" w:hAnsi="Calibri" w:cs="Calibri"/>
                <w:color w:val="000000" w:themeColor="text1"/>
                <w:sz w:val="16"/>
                <w:szCs w:val="16"/>
                <w:lang w:eastAsia="en-US" w:bidi="ar-SA"/>
              </w:rPr>
              <w:t>ASTM D6087</w:t>
            </w:r>
            <w:r>
              <w:rPr>
                <w:rFonts w:ascii="Calibri" w:eastAsia="Times New Roman" w:hAnsi="Calibri" w:cs="Calibri"/>
                <w:color w:val="000000" w:themeColor="text1"/>
                <w:sz w:val="16"/>
                <w:szCs w:val="16"/>
                <w:lang w:eastAsia="en-US" w:bidi="ar-SA"/>
              </w:rPr>
              <w:t xml:space="preserve">; </w:t>
            </w:r>
            <w:r w:rsidR="004B0AA7" w:rsidRPr="004B0AA7">
              <w:rPr>
                <w:rFonts w:ascii="Calibri" w:eastAsia="Times New Roman" w:hAnsi="Calibri" w:cs="Calibri"/>
                <w:color w:val="000000" w:themeColor="text1"/>
                <w:sz w:val="16"/>
                <w:szCs w:val="16"/>
                <w:lang w:eastAsia="en-US" w:bidi="ar-SA"/>
              </w:rPr>
              <w:t xml:space="preserve">Gucuski et </w:t>
            </w:r>
            <w:r>
              <w:rPr>
                <w:rFonts w:ascii="Calibri" w:eastAsia="Times New Roman" w:hAnsi="Calibri" w:cs="Calibri"/>
                <w:color w:val="000000" w:themeColor="text1"/>
                <w:sz w:val="16"/>
                <w:szCs w:val="16"/>
                <w:lang w:eastAsia="en-US" w:bidi="ar-SA"/>
              </w:rPr>
              <w:t>a</w:t>
            </w:r>
            <w:r w:rsidR="004B0AA7" w:rsidRPr="004B0AA7">
              <w:rPr>
                <w:rFonts w:ascii="Calibri" w:eastAsia="Times New Roman" w:hAnsi="Calibri" w:cs="Calibri"/>
                <w:color w:val="000000" w:themeColor="text1"/>
                <w:sz w:val="16"/>
                <w:szCs w:val="16"/>
                <w:lang w:eastAsia="en-US" w:bidi="ar-SA"/>
              </w:rPr>
              <w:t>l. 2013; Gucunski et al. 2011; ASTM D4580; Gucunski 2013</w:t>
            </w:r>
            <w:r>
              <w:rPr>
                <w:rFonts w:ascii="Calibri" w:eastAsia="Times New Roman" w:hAnsi="Calibri" w:cs="Calibri"/>
                <w:color w:val="000000" w:themeColor="text1"/>
                <w:sz w:val="16"/>
                <w:szCs w:val="16"/>
                <w:lang w:eastAsia="en-US" w:bidi="ar-SA"/>
              </w:rPr>
              <w:t xml:space="preserve">; </w:t>
            </w:r>
            <w:r w:rsidRPr="00D925A6">
              <w:rPr>
                <w:rFonts w:ascii="Calibri" w:eastAsia="Times New Roman" w:hAnsi="Calibri" w:cs="Calibri"/>
                <w:color w:val="000000" w:themeColor="text1"/>
                <w:sz w:val="16"/>
                <w:szCs w:val="16"/>
                <w:lang w:eastAsia="en-US" w:bidi="ar-SA"/>
              </w:rPr>
              <w:t>ASTM C1383; Sansalone and Carino 1989; Azari et al. 2012</w:t>
            </w:r>
            <w:r>
              <w:rPr>
                <w:rFonts w:ascii="Calibri" w:eastAsia="Times New Roman" w:hAnsi="Calibri" w:cs="Calibri"/>
                <w:color w:val="000000" w:themeColor="text1"/>
                <w:sz w:val="16"/>
                <w:szCs w:val="16"/>
                <w:lang w:eastAsia="en-US" w:bidi="ar-SA"/>
              </w:rPr>
              <w:t xml:space="preserve">; </w:t>
            </w:r>
            <w:r w:rsidRPr="00D925A6">
              <w:rPr>
                <w:rFonts w:ascii="Calibri" w:eastAsia="Times New Roman" w:hAnsi="Calibri" w:cs="Calibri"/>
                <w:color w:val="000000" w:themeColor="text1"/>
                <w:sz w:val="16"/>
                <w:szCs w:val="16"/>
                <w:lang w:eastAsia="en-US" w:bidi="ar-SA"/>
              </w:rPr>
              <w:t>Maierhofer et al. 2006; Washer et al. 2008; ASTM D4788</w:t>
            </w:r>
            <w:r>
              <w:rPr>
                <w:rFonts w:ascii="Calibri" w:eastAsia="Times New Roman" w:hAnsi="Calibri" w:cs="Calibri"/>
                <w:color w:val="000000" w:themeColor="text1"/>
                <w:sz w:val="16"/>
                <w:szCs w:val="16"/>
                <w:lang w:eastAsia="en-US" w:bidi="ar-SA"/>
              </w:rPr>
              <w:t xml:space="preserve">; </w:t>
            </w:r>
            <w:r w:rsidRPr="00D925A6">
              <w:rPr>
                <w:rFonts w:ascii="Calibri" w:eastAsia="Times New Roman" w:hAnsi="Calibri" w:cs="Calibri"/>
                <w:color w:val="000000" w:themeColor="text1"/>
                <w:sz w:val="16"/>
                <w:szCs w:val="16"/>
                <w:lang w:eastAsia="en-US" w:bidi="ar-SA"/>
              </w:rPr>
              <w:t>ASTM C805; Szilẚgyi et al. 2010</w:t>
            </w:r>
          </w:p>
        </w:tc>
      </w:tr>
      <w:tr w:rsidR="004B0AA7" w:rsidRPr="00CD38E7" w14:paraId="25703688" w14:textId="70F01C92" w:rsidTr="00E77123">
        <w:trPr>
          <w:trHeight w:val="300"/>
          <w:jc w:val="center"/>
        </w:trPr>
        <w:tc>
          <w:tcPr>
            <w:tcW w:w="2548" w:type="dxa"/>
            <w:vMerge/>
            <w:tcBorders>
              <w:top w:val="nil"/>
              <w:left w:val="single" w:sz="4" w:space="0" w:color="auto"/>
              <w:bottom w:val="nil"/>
              <w:right w:val="single" w:sz="4" w:space="0" w:color="auto"/>
            </w:tcBorders>
            <w:vAlign w:val="center"/>
            <w:hideMark/>
          </w:tcPr>
          <w:p w14:paraId="71600124" w14:textId="77777777" w:rsidR="004B0AA7" w:rsidRPr="00CD38E7" w:rsidRDefault="004B0AA7" w:rsidP="00D11800">
            <w:pPr>
              <w:spacing w:after="0" w:line="240" w:lineRule="auto"/>
              <w:rPr>
                <w:rFonts w:ascii="Calibri" w:eastAsia="Times New Roman" w:hAnsi="Calibri" w:cs="Calibri"/>
                <w:color w:val="000000" w:themeColor="text1"/>
                <w:lang w:eastAsia="en-US" w:bidi="ar-SA"/>
              </w:rPr>
            </w:pPr>
          </w:p>
        </w:tc>
        <w:tc>
          <w:tcPr>
            <w:tcW w:w="1594" w:type="dxa"/>
            <w:tcBorders>
              <w:top w:val="nil"/>
              <w:left w:val="nil"/>
              <w:bottom w:val="single" w:sz="4" w:space="0" w:color="auto"/>
              <w:right w:val="single" w:sz="4" w:space="0" w:color="auto"/>
            </w:tcBorders>
            <w:shd w:val="clear" w:color="auto" w:fill="auto"/>
            <w:noWrap/>
            <w:vAlign w:val="center"/>
            <w:hideMark/>
          </w:tcPr>
          <w:p w14:paraId="0B18C847" w14:textId="77777777" w:rsidR="004B0AA7" w:rsidRPr="00CD38E7" w:rsidRDefault="004B0AA7"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Overlay Debonding</w:t>
            </w:r>
          </w:p>
        </w:tc>
        <w:tc>
          <w:tcPr>
            <w:tcW w:w="3832" w:type="dxa"/>
            <w:tcBorders>
              <w:top w:val="nil"/>
              <w:left w:val="nil"/>
              <w:bottom w:val="single" w:sz="4" w:space="0" w:color="auto"/>
              <w:right w:val="single" w:sz="4" w:space="0" w:color="auto"/>
            </w:tcBorders>
            <w:shd w:val="clear" w:color="auto" w:fill="auto"/>
            <w:noWrap/>
            <w:vAlign w:val="center"/>
            <w:hideMark/>
          </w:tcPr>
          <w:p w14:paraId="50C80B8E" w14:textId="77777777" w:rsidR="004B0AA7" w:rsidRPr="00CD38E7" w:rsidRDefault="004B0AA7"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HSCD, IE, IR</w:t>
            </w:r>
          </w:p>
        </w:tc>
        <w:tc>
          <w:tcPr>
            <w:tcW w:w="2565" w:type="dxa"/>
            <w:tcBorders>
              <w:top w:val="nil"/>
              <w:left w:val="nil"/>
              <w:bottom w:val="single" w:sz="4" w:space="0" w:color="auto"/>
              <w:right w:val="single" w:sz="4" w:space="0" w:color="auto"/>
            </w:tcBorders>
          </w:tcPr>
          <w:p w14:paraId="46850C1E" w14:textId="321A3BF7" w:rsidR="004B0AA7" w:rsidRPr="00FD3FA5" w:rsidRDefault="004B3A6D" w:rsidP="00BA2266">
            <w:pPr>
              <w:spacing w:after="0" w:line="240" w:lineRule="auto"/>
              <w:rPr>
                <w:rFonts w:ascii="Calibri" w:eastAsia="Times New Roman" w:hAnsi="Calibri" w:cs="Calibri"/>
                <w:color w:val="000000" w:themeColor="text1"/>
                <w:sz w:val="16"/>
                <w:szCs w:val="16"/>
                <w:lang w:eastAsia="en-US" w:bidi="ar-SA"/>
              </w:rPr>
            </w:pPr>
            <w:r w:rsidRPr="004B3A6D">
              <w:rPr>
                <w:rFonts w:ascii="Calibri" w:eastAsia="Times New Roman" w:hAnsi="Calibri" w:cs="Calibri"/>
                <w:color w:val="000000" w:themeColor="text1"/>
                <w:sz w:val="16"/>
                <w:szCs w:val="16"/>
                <w:lang w:eastAsia="en-US" w:bidi="ar-SA"/>
              </w:rPr>
              <w:t>Gucunski et al. 2013; Gucunski et al. 2011; ASTM D4580; Gucunski 2013</w:t>
            </w:r>
            <w:r>
              <w:rPr>
                <w:rFonts w:ascii="Calibri" w:eastAsia="Times New Roman" w:hAnsi="Calibri" w:cs="Calibri"/>
                <w:color w:val="000000" w:themeColor="text1"/>
                <w:sz w:val="16"/>
                <w:szCs w:val="16"/>
                <w:lang w:eastAsia="en-US" w:bidi="ar-SA"/>
              </w:rPr>
              <w:t xml:space="preserve">; </w:t>
            </w:r>
            <w:r w:rsidRPr="004B3A6D">
              <w:rPr>
                <w:rFonts w:ascii="Calibri" w:eastAsia="Times New Roman" w:hAnsi="Calibri" w:cs="Calibri"/>
                <w:color w:val="000000" w:themeColor="text1"/>
                <w:sz w:val="16"/>
                <w:szCs w:val="16"/>
                <w:lang w:eastAsia="en-US" w:bidi="ar-SA"/>
              </w:rPr>
              <w:t>ASTM C1383; Sansalone and Carino 1989; Azari et al. 2012</w:t>
            </w:r>
            <w:r>
              <w:rPr>
                <w:rFonts w:ascii="Calibri" w:eastAsia="Times New Roman" w:hAnsi="Calibri" w:cs="Calibri"/>
                <w:color w:val="000000" w:themeColor="text1"/>
                <w:sz w:val="16"/>
                <w:szCs w:val="16"/>
                <w:lang w:eastAsia="en-US" w:bidi="ar-SA"/>
              </w:rPr>
              <w:t xml:space="preserve">; </w:t>
            </w:r>
            <w:r w:rsidRPr="004B3A6D">
              <w:rPr>
                <w:rFonts w:ascii="Calibri" w:eastAsia="Times New Roman" w:hAnsi="Calibri" w:cs="Calibri"/>
                <w:color w:val="000000" w:themeColor="text1"/>
                <w:sz w:val="16"/>
                <w:szCs w:val="16"/>
                <w:lang w:eastAsia="en-US" w:bidi="ar-SA"/>
              </w:rPr>
              <w:t>Maierhofer et al. 2006; Washer et al. 2008; ASTM D4788</w:t>
            </w:r>
          </w:p>
        </w:tc>
      </w:tr>
      <w:tr w:rsidR="004B0AA7" w:rsidRPr="00CD38E7" w14:paraId="6D62D08A" w14:textId="792EB722" w:rsidTr="00E77123">
        <w:trPr>
          <w:trHeight w:val="300"/>
          <w:jc w:val="center"/>
        </w:trPr>
        <w:tc>
          <w:tcPr>
            <w:tcW w:w="2548" w:type="dxa"/>
            <w:tcBorders>
              <w:top w:val="nil"/>
              <w:left w:val="single" w:sz="4" w:space="0" w:color="auto"/>
              <w:bottom w:val="nil"/>
              <w:right w:val="single" w:sz="4" w:space="0" w:color="auto"/>
            </w:tcBorders>
            <w:vAlign w:val="center"/>
          </w:tcPr>
          <w:p w14:paraId="5CE8C11E" w14:textId="77777777" w:rsidR="004B0AA7" w:rsidRPr="00CD38E7" w:rsidRDefault="004B0AA7" w:rsidP="00D11800">
            <w:pPr>
              <w:spacing w:after="0" w:line="240" w:lineRule="auto"/>
              <w:rPr>
                <w:rFonts w:ascii="Calibri" w:eastAsia="Times New Roman" w:hAnsi="Calibri" w:cs="Calibri"/>
                <w:color w:val="000000" w:themeColor="text1"/>
                <w:lang w:eastAsia="en-US" w:bidi="ar-SA"/>
              </w:rPr>
            </w:pPr>
          </w:p>
        </w:tc>
        <w:tc>
          <w:tcPr>
            <w:tcW w:w="1594" w:type="dxa"/>
            <w:tcBorders>
              <w:top w:val="nil"/>
              <w:left w:val="nil"/>
              <w:bottom w:val="single" w:sz="4" w:space="0" w:color="auto"/>
              <w:right w:val="single" w:sz="4" w:space="0" w:color="auto"/>
            </w:tcBorders>
            <w:shd w:val="clear" w:color="auto" w:fill="auto"/>
            <w:noWrap/>
            <w:vAlign w:val="center"/>
          </w:tcPr>
          <w:p w14:paraId="68458133" w14:textId="77777777" w:rsidR="004B0AA7" w:rsidRPr="00CD38E7" w:rsidRDefault="004B0AA7"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Void</w:t>
            </w:r>
          </w:p>
        </w:tc>
        <w:tc>
          <w:tcPr>
            <w:tcW w:w="3832" w:type="dxa"/>
            <w:tcBorders>
              <w:top w:val="nil"/>
              <w:left w:val="nil"/>
              <w:bottom w:val="single" w:sz="4" w:space="0" w:color="auto"/>
              <w:right w:val="single" w:sz="4" w:space="0" w:color="auto"/>
            </w:tcBorders>
            <w:shd w:val="clear" w:color="auto" w:fill="auto"/>
            <w:noWrap/>
            <w:vAlign w:val="center"/>
          </w:tcPr>
          <w:p w14:paraId="4D7A718B" w14:textId="77777777" w:rsidR="004B0AA7" w:rsidRPr="00CD38E7" w:rsidRDefault="004B0AA7"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GPR, IE, IR</w:t>
            </w:r>
          </w:p>
        </w:tc>
        <w:tc>
          <w:tcPr>
            <w:tcW w:w="2565" w:type="dxa"/>
            <w:tcBorders>
              <w:top w:val="nil"/>
              <w:left w:val="nil"/>
              <w:bottom w:val="single" w:sz="4" w:space="0" w:color="auto"/>
              <w:right w:val="single" w:sz="4" w:space="0" w:color="auto"/>
            </w:tcBorders>
          </w:tcPr>
          <w:p w14:paraId="10348432" w14:textId="70211AD5" w:rsidR="004B0AA7" w:rsidRPr="00FD3FA5" w:rsidRDefault="00286AD6" w:rsidP="00BA2266">
            <w:pPr>
              <w:spacing w:after="0" w:line="240" w:lineRule="auto"/>
              <w:rPr>
                <w:rFonts w:ascii="Calibri" w:eastAsia="Times New Roman" w:hAnsi="Calibri" w:cs="Calibri"/>
                <w:color w:val="000000" w:themeColor="text1"/>
                <w:sz w:val="16"/>
                <w:szCs w:val="16"/>
                <w:lang w:eastAsia="en-US" w:bidi="ar-SA"/>
              </w:rPr>
            </w:pPr>
            <w:r w:rsidRPr="004B0AA7">
              <w:rPr>
                <w:rFonts w:ascii="Calibri" w:eastAsia="Times New Roman" w:hAnsi="Calibri" w:cs="Calibri"/>
                <w:color w:val="000000" w:themeColor="text1"/>
                <w:sz w:val="16"/>
                <w:szCs w:val="16"/>
                <w:lang w:eastAsia="en-US" w:bidi="ar-SA"/>
              </w:rPr>
              <w:t>ASTM D6087</w:t>
            </w:r>
            <w:r>
              <w:rPr>
                <w:rFonts w:ascii="Calibri" w:eastAsia="Times New Roman" w:hAnsi="Calibri" w:cs="Calibri"/>
                <w:color w:val="000000" w:themeColor="text1"/>
                <w:sz w:val="16"/>
                <w:szCs w:val="16"/>
                <w:lang w:eastAsia="en-US" w:bidi="ar-SA"/>
              </w:rPr>
              <w:t>;</w:t>
            </w:r>
            <w:r>
              <w:t xml:space="preserve"> </w:t>
            </w:r>
            <w:r w:rsidRPr="00286AD6">
              <w:rPr>
                <w:rFonts w:ascii="Calibri" w:eastAsia="Times New Roman" w:hAnsi="Calibri" w:cs="Calibri"/>
                <w:color w:val="000000" w:themeColor="text1"/>
                <w:sz w:val="16"/>
                <w:szCs w:val="16"/>
                <w:lang w:eastAsia="en-US" w:bidi="ar-SA"/>
              </w:rPr>
              <w:t>ASTM C1383; Sansalone and Carino 1989; Gucunski et al. 2013; Azari et al. 2012</w:t>
            </w:r>
            <w:r>
              <w:rPr>
                <w:rFonts w:ascii="Calibri" w:eastAsia="Times New Roman" w:hAnsi="Calibri" w:cs="Calibri"/>
                <w:color w:val="000000" w:themeColor="text1"/>
                <w:sz w:val="16"/>
                <w:szCs w:val="16"/>
                <w:lang w:eastAsia="en-US" w:bidi="ar-SA"/>
              </w:rPr>
              <w:t xml:space="preserve">; </w:t>
            </w:r>
            <w:r w:rsidRPr="00286AD6">
              <w:rPr>
                <w:rFonts w:ascii="Calibri" w:eastAsia="Times New Roman" w:hAnsi="Calibri" w:cs="Calibri"/>
                <w:color w:val="000000" w:themeColor="text1"/>
                <w:sz w:val="16"/>
                <w:szCs w:val="16"/>
                <w:lang w:eastAsia="en-US" w:bidi="ar-SA"/>
              </w:rPr>
              <w:t>Maierhofer et al. 2006; Washer et al. 2008; ASTM D4788</w:t>
            </w:r>
          </w:p>
        </w:tc>
      </w:tr>
      <w:tr w:rsidR="004B0AA7" w:rsidRPr="00CD38E7" w14:paraId="0F23704E" w14:textId="49C03AEB" w:rsidTr="00E77123">
        <w:trPr>
          <w:trHeight w:val="300"/>
          <w:jc w:val="center"/>
        </w:trPr>
        <w:tc>
          <w:tcPr>
            <w:tcW w:w="2548" w:type="dxa"/>
            <w:vMerge w:val="restart"/>
            <w:tcBorders>
              <w:top w:val="single" w:sz="4" w:space="0" w:color="auto"/>
              <w:left w:val="single" w:sz="4" w:space="0" w:color="auto"/>
              <w:bottom w:val="nil"/>
              <w:right w:val="single" w:sz="4" w:space="0" w:color="auto"/>
            </w:tcBorders>
            <w:shd w:val="clear" w:color="auto" w:fill="auto"/>
            <w:noWrap/>
            <w:vAlign w:val="center"/>
            <w:hideMark/>
          </w:tcPr>
          <w:p w14:paraId="02E71F52" w14:textId="77777777" w:rsidR="004B0AA7" w:rsidRPr="00CD38E7" w:rsidRDefault="004B0AA7"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Dimensional/Mechanical</w:t>
            </w:r>
          </w:p>
        </w:tc>
        <w:tc>
          <w:tcPr>
            <w:tcW w:w="1594" w:type="dxa"/>
            <w:tcBorders>
              <w:top w:val="nil"/>
              <w:left w:val="nil"/>
              <w:bottom w:val="single" w:sz="4" w:space="0" w:color="auto"/>
              <w:right w:val="single" w:sz="4" w:space="0" w:color="auto"/>
            </w:tcBorders>
            <w:shd w:val="clear" w:color="auto" w:fill="auto"/>
            <w:noWrap/>
            <w:vAlign w:val="center"/>
            <w:hideMark/>
          </w:tcPr>
          <w:p w14:paraId="77A93087" w14:textId="77777777" w:rsidR="004B0AA7" w:rsidRPr="00CD38E7" w:rsidRDefault="004B0AA7"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Rebar Cover Depth</w:t>
            </w:r>
          </w:p>
        </w:tc>
        <w:tc>
          <w:tcPr>
            <w:tcW w:w="3832" w:type="dxa"/>
            <w:tcBorders>
              <w:top w:val="nil"/>
              <w:left w:val="nil"/>
              <w:bottom w:val="single" w:sz="4" w:space="0" w:color="auto"/>
              <w:right w:val="single" w:sz="4" w:space="0" w:color="auto"/>
            </w:tcBorders>
            <w:shd w:val="clear" w:color="auto" w:fill="auto"/>
            <w:noWrap/>
            <w:vAlign w:val="center"/>
            <w:hideMark/>
          </w:tcPr>
          <w:p w14:paraId="30B79D89" w14:textId="77777777" w:rsidR="004B0AA7" w:rsidRPr="00CD38E7" w:rsidRDefault="004B0AA7"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GPR, MM</w:t>
            </w:r>
          </w:p>
        </w:tc>
        <w:tc>
          <w:tcPr>
            <w:tcW w:w="2565" w:type="dxa"/>
            <w:tcBorders>
              <w:top w:val="nil"/>
              <w:left w:val="nil"/>
              <w:bottom w:val="single" w:sz="4" w:space="0" w:color="auto"/>
              <w:right w:val="single" w:sz="4" w:space="0" w:color="auto"/>
            </w:tcBorders>
          </w:tcPr>
          <w:p w14:paraId="6EA13185" w14:textId="058E8E91" w:rsidR="004B0AA7" w:rsidRPr="00FD3FA5" w:rsidRDefault="00286AD6" w:rsidP="00BA2266">
            <w:pPr>
              <w:spacing w:after="0" w:line="240" w:lineRule="auto"/>
              <w:rPr>
                <w:rFonts w:ascii="Calibri" w:eastAsia="Times New Roman" w:hAnsi="Calibri" w:cs="Calibri"/>
                <w:color w:val="000000" w:themeColor="text1"/>
                <w:sz w:val="16"/>
                <w:szCs w:val="16"/>
                <w:lang w:eastAsia="en-US" w:bidi="ar-SA"/>
              </w:rPr>
            </w:pPr>
            <w:r w:rsidRPr="004B0AA7">
              <w:rPr>
                <w:rFonts w:ascii="Calibri" w:eastAsia="Times New Roman" w:hAnsi="Calibri" w:cs="Calibri"/>
                <w:color w:val="000000" w:themeColor="text1"/>
                <w:sz w:val="16"/>
                <w:szCs w:val="16"/>
                <w:lang w:eastAsia="en-US" w:bidi="ar-SA"/>
              </w:rPr>
              <w:t>ASTM D6087</w:t>
            </w:r>
            <w:r>
              <w:rPr>
                <w:rFonts w:ascii="Calibri" w:eastAsia="Times New Roman" w:hAnsi="Calibri" w:cs="Calibri"/>
                <w:color w:val="000000" w:themeColor="text1"/>
                <w:sz w:val="16"/>
                <w:szCs w:val="16"/>
                <w:lang w:eastAsia="en-US" w:bidi="ar-SA"/>
              </w:rPr>
              <w:t>;</w:t>
            </w:r>
            <w:r>
              <w:t xml:space="preserve"> </w:t>
            </w:r>
            <w:r>
              <w:rPr>
                <w:rFonts w:ascii="Calibri" w:eastAsia="Times New Roman" w:hAnsi="Calibri" w:cs="Calibri"/>
                <w:color w:val="000000" w:themeColor="text1"/>
                <w:sz w:val="16"/>
                <w:szCs w:val="16"/>
                <w:lang w:eastAsia="en-US" w:bidi="ar-SA"/>
              </w:rPr>
              <w:t>Bray</w:t>
            </w:r>
            <w:r w:rsidRPr="00286AD6">
              <w:rPr>
                <w:rFonts w:ascii="Calibri" w:eastAsia="Times New Roman" w:hAnsi="Calibri" w:cs="Calibri"/>
                <w:color w:val="000000" w:themeColor="text1"/>
                <w:sz w:val="16"/>
                <w:szCs w:val="16"/>
                <w:lang w:eastAsia="en-US" w:bidi="ar-SA"/>
              </w:rPr>
              <w:t xml:space="preserve"> and Stanley 1989; ASTM D7046</w:t>
            </w:r>
          </w:p>
        </w:tc>
      </w:tr>
      <w:tr w:rsidR="004B0AA7" w:rsidRPr="00CD38E7" w14:paraId="75630C19" w14:textId="38F5A797" w:rsidTr="00E77123">
        <w:trPr>
          <w:trHeight w:val="300"/>
          <w:jc w:val="center"/>
        </w:trPr>
        <w:tc>
          <w:tcPr>
            <w:tcW w:w="2548" w:type="dxa"/>
            <w:vMerge/>
            <w:tcBorders>
              <w:top w:val="single" w:sz="4" w:space="0" w:color="auto"/>
              <w:left w:val="single" w:sz="4" w:space="0" w:color="auto"/>
              <w:bottom w:val="nil"/>
              <w:right w:val="single" w:sz="4" w:space="0" w:color="auto"/>
            </w:tcBorders>
            <w:vAlign w:val="center"/>
            <w:hideMark/>
          </w:tcPr>
          <w:p w14:paraId="5D982A83" w14:textId="77777777" w:rsidR="004B0AA7" w:rsidRPr="00CD38E7" w:rsidRDefault="004B0AA7" w:rsidP="00D11800">
            <w:pPr>
              <w:spacing w:after="0" w:line="240" w:lineRule="auto"/>
              <w:rPr>
                <w:rFonts w:ascii="Calibri" w:eastAsia="Times New Roman" w:hAnsi="Calibri" w:cs="Calibri"/>
                <w:color w:val="000000" w:themeColor="text1"/>
                <w:lang w:eastAsia="en-US" w:bidi="ar-SA"/>
              </w:rPr>
            </w:pPr>
          </w:p>
        </w:tc>
        <w:tc>
          <w:tcPr>
            <w:tcW w:w="1594" w:type="dxa"/>
            <w:tcBorders>
              <w:top w:val="nil"/>
              <w:left w:val="nil"/>
              <w:bottom w:val="single" w:sz="4" w:space="0" w:color="auto"/>
              <w:right w:val="single" w:sz="4" w:space="0" w:color="auto"/>
            </w:tcBorders>
            <w:shd w:val="clear" w:color="auto" w:fill="auto"/>
            <w:noWrap/>
            <w:vAlign w:val="center"/>
            <w:hideMark/>
          </w:tcPr>
          <w:p w14:paraId="31A3DD0D" w14:textId="77777777" w:rsidR="004B0AA7" w:rsidRPr="00CD38E7" w:rsidRDefault="004B0AA7"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Rebar Locating and Mapping</w:t>
            </w:r>
          </w:p>
        </w:tc>
        <w:tc>
          <w:tcPr>
            <w:tcW w:w="3832" w:type="dxa"/>
            <w:tcBorders>
              <w:top w:val="nil"/>
              <w:left w:val="nil"/>
              <w:bottom w:val="single" w:sz="4" w:space="0" w:color="auto"/>
              <w:right w:val="single" w:sz="4" w:space="0" w:color="auto"/>
            </w:tcBorders>
            <w:shd w:val="clear" w:color="auto" w:fill="auto"/>
            <w:noWrap/>
            <w:vAlign w:val="center"/>
            <w:hideMark/>
          </w:tcPr>
          <w:p w14:paraId="7664000E" w14:textId="77777777" w:rsidR="004B0AA7" w:rsidRPr="00CD38E7" w:rsidRDefault="004B0AA7"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GPR, MM</w:t>
            </w:r>
          </w:p>
        </w:tc>
        <w:tc>
          <w:tcPr>
            <w:tcW w:w="2565" w:type="dxa"/>
            <w:tcBorders>
              <w:top w:val="nil"/>
              <w:left w:val="nil"/>
              <w:bottom w:val="single" w:sz="4" w:space="0" w:color="auto"/>
              <w:right w:val="single" w:sz="4" w:space="0" w:color="auto"/>
            </w:tcBorders>
          </w:tcPr>
          <w:p w14:paraId="432B1177" w14:textId="20D73BE7" w:rsidR="004B0AA7" w:rsidRPr="00FD3FA5" w:rsidRDefault="00286AD6" w:rsidP="00BA2266">
            <w:pPr>
              <w:spacing w:after="0" w:line="240" w:lineRule="auto"/>
              <w:rPr>
                <w:rFonts w:ascii="Calibri" w:eastAsia="Times New Roman" w:hAnsi="Calibri" w:cs="Calibri"/>
                <w:color w:val="000000" w:themeColor="text1"/>
                <w:sz w:val="16"/>
                <w:szCs w:val="16"/>
                <w:lang w:eastAsia="en-US" w:bidi="ar-SA"/>
              </w:rPr>
            </w:pPr>
            <w:r w:rsidRPr="004B0AA7">
              <w:rPr>
                <w:rFonts w:ascii="Calibri" w:eastAsia="Times New Roman" w:hAnsi="Calibri" w:cs="Calibri"/>
                <w:color w:val="000000" w:themeColor="text1"/>
                <w:sz w:val="16"/>
                <w:szCs w:val="16"/>
                <w:lang w:eastAsia="en-US" w:bidi="ar-SA"/>
              </w:rPr>
              <w:t>ASTM D6087</w:t>
            </w:r>
            <w:r>
              <w:rPr>
                <w:rFonts w:ascii="Calibri" w:eastAsia="Times New Roman" w:hAnsi="Calibri" w:cs="Calibri"/>
                <w:color w:val="000000" w:themeColor="text1"/>
                <w:sz w:val="16"/>
                <w:szCs w:val="16"/>
                <w:lang w:eastAsia="en-US" w:bidi="ar-SA"/>
              </w:rPr>
              <w:t>; Bray</w:t>
            </w:r>
            <w:r w:rsidRPr="00286AD6">
              <w:rPr>
                <w:rFonts w:ascii="Calibri" w:eastAsia="Times New Roman" w:hAnsi="Calibri" w:cs="Calibri"/>
                <w:color w:val="000000" w:themeColor="text1"/>
                <w:sz w:val="16"/>
                <w:szCs w:val="16"/>
                <w:lang w:eastAsia="en-US" w:bidi="ar-SA"/>
              </w:rPr>
              <w:t xml:space="preserve"> and Stanley 1989; ASTM D7046</w:t>
            </w:r>
          </w:p>
        </w:tc>
      </w:tr>
      <w:tr w:rsidR="004B0AA7" w:rsidRPr="00CD38E7" w14:paraId="76AA4321" w14:textId="6649D240" w:rsidTr="00E77123">
        <w:trPr>
          <w:trHeight w:val="300"/>
          <w:jc w:val="center"/>
        </w:trPr>
        <w:tc>
          <w:tcPr>
            <w:tcW w:w="2548" w:type="dxa"/>
            <w:vMerge/>
            <w:tcBorders>
              <w:top w:val="single" w:sz="4" w:space="0" w:color="auto"/>
              <w:left w:val="single" w:sz="4" w:space="0" w:color="auto"/>
              <w:bottom w:val="nil"/>
              <w:right w:val="single" w:sz="4" w:space="0" w:color="auto"/>
            </w:tcBorders>
            <w:vAlign w:val="center"/>
            <w:hideMark/>
          </w:tcPr>
          <w:p w14:paraId="73D41463" w14:textId="77777777" w:rsidR="004B0AA7" w:rsidRPr="00CD38E7" w:rsidRDefault="004B0AA7" w:rsidP="00D11800">
            <w:pPr>
              <w:spacing w:after="0" w:line="240" w:lineRule="auto"/>
              <w:rPr>
                <w:rFonts w:ascii="Calibri" w:eastAsia="Times New Roman" w:hAnsi="Calibri" w:cs="Calibri"/>
                <w:color w:val="000000" w:themeColor="text1"/>
                <w:lang w:eastAsia="en-US" w:bidi="ar-SA"/>
              </w:rPr>
            </w:pPr>
          </w:p>
        </w:tc>
        <w:tc>
          <w:tcPr>
            <w:tcW w:w="1594" w:type="dxa"/>
            <w:tcBorders>
              <w:top w:val="nil"/>
              <w:left w:val="nil"/>
              <w:bottom w:val="single" w:sz="4" w:space="0" w:color="auto"/>
              <w:right w:val="single" w:sz="4" w:space="0" w:color="auto"/>
            </w:tcBorders>
            <w:shd w:val="clear" w:color="auto" w:fill="auto"/>
            <w:noWrap/>
            <w:vAlign w:val="center"/>
            <w:hideMark/>
          </w:tcPr>
          <w:p w14:paraId="2A1F1D2A" w14:textId="77777777" w:rsidR="004B0AA7" w:rsidRPr="00CD38E7" w:rsidRDefault="004B0AA7"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Thickness Measurement</w:t>
            </w:r>
          </w:p>
        </w:tc>
        <w:tc>
          <w:tcPr>
            <w:tcW w:w="3832" w:type="dxa"/>
            <w:tcBorders>
              <w:top w:val="nil"/>
              <w:left w:val="nil"/>
              <w:bottom w:val="single" w:sz="4" w:space="0" w:color="auto"/>
              <w:right w:val="single" w:sz="4" w:space="0" w:color="auto"/>
            </w:tcBorders>
            <w:shd w:val="clear" w:color="auto" w:fill="auto"/>
            <w:noWrap/>
            <w:vAlign w:val="center"/>
            <w:hideMark/>
          </w:tcPr>
          <w:p w14:paraId="06AEB033" w14:textId="77777777" w:rsidR="004B0AA7" w:rsidRPr="00CD38E7" w:rsidRDefault="004B0AA7"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GPR, MM, UPE</w:t>
            </w:r>
          </w:p>
        </w:tc>
        <w:tc>
          <w:tcPr>
            <w:tcW w:w="2565" w:type="dxa"/>
            <w:tcBorders>
              <w:top w:val="nil"/>
              <w:left w:val="nil"/>
              <w:bottom w:val="single" w:sz="4" w:space="0" w:color="auto"/>
              <w:right w:val="single" w:sz="4" w:space="0" w:color="auto"/>
            </w:tcBorders>
          </w:tcPr>
          <w:p w14:paraId="3913E127" w14:textId="5ED00225" w:rsidR="004B0AA7" w:rsidRPr="00FD3FA5" w:rsidRDefault="00286AD6" w:rsidP="00BA2266">
            <w:pPr>
              <w:spacing w:after="0" w:line="240" w:lineRule="auto"/>
              <w:rPr>
                <w:rFonts w:ascii="Calibri" w:eastAsia="Times New Roman" w:hAnsi="Calibri" w:cs="Calibri"/>
                <w:color w:val="000000" w:themeColor="text1"/>
                <w:sz w:val="16"/>
                <w:szCs w:val="16"/>
                <w:lang w:eastAsia="en-US" w:bidi="ar-SA"/>
              </w:rPr>
            </w:pPr>
            <w:r w:rsidRPr="004B0AA7">
              <w:rPr>
                <w:rFonts w:ascii="Calibri" w:eastAsia="Times New Roman" w:hAnsi="Calibri" w:cs="Calibri"/>
                <w:color w:val="000000" w:themeColor="text1"/>
                <w:sz w:val="16"/>
                <w:szCs w:val="16"/>
                <w:lang w:eastAsia="en-US" w:bidi="ar-SA"/>
              </w:rPr>
              <w:t>ASTM D6087</w:t>
            </w:r>
            <w:r>
              <w:rPr>
                <w:rFonts w:ascii="Calibri" w:eastAsia="Times New Roman" w:hAnsi="Calibri" w:cs="Calibri"/>
                <w:color w:val="000000" w:themeColor="text1"/>
                <w:sz w:val="16"/>
                <w:szCs w:val="16"/>
                <w:lang w:eastAsia="en-US" w:bidi="ar-SA"/>
              </w:rPr>
              <w:t>; Bray</w:t>
            </w:r>
            <w:r w:rsidRPr="00286AD6">
              <w:rPr>
                <w:rFonts w:ascii="Calibri" w:eastAsia="Times New Roman" w:hAnsi="Calibri" w:cs="Calibri"/>
                <w:color w:val="000000" w:themeColor="text1"/>
                <w:sz w:val="16"/>
                <w:szCs w:val="16"/>
                <w:lang w:eastAsia="en-US" w:bidi="ar-SA"/>
              </w:rPr>
              <w:t xml:space="preserve"> and Stanley 1989; ASTM D70461</w:t>
            </w:r>
            <w:r>
              <w:rPr>
                <w:rFonts w:ascii="Calibri" w:eastAsia="Times New Roman" w:hAnsi="Calibri" w:cs="Calibri"/>
                <w:color w:val="000000" w:themeColor="text1"/>
                <w:sz w:val="16"/>
                <w:szCs w:val="16"/>
                <w:lang w:eastAsia="en-US" w:bidi="ar-SA"/>
              </w:rPr>
              <w:t xml:space="preserve">; </w:t>
            </w:r>
            <w:r w:rsidRPr="00286AD6">
              <w:rPr>
                <w:rFonts w:ascii="Calibri" w:eastAsia="Times New Roman" w:hAnsi="Calibri" w:cs="Calibri"/>
                <w:color w:val="000000" w:themeColor="text1"/>
                <w:sz w:val="16"/>
                <w:szCs w:val="16"/>
                <w:lang w:eastAsia="en-US" w:bidi="ar-SA"/>
              </w:rPr>
              <w:t>Kozlov et al. 2006; ACI 228.2R</w:t>
            </w:r>
          </w:p>
        </w:tc>
      </w:tr>
      <w:tr w:rsidR="004B0AA7" w:rsidRPr="00CD38E7" w14:paraId="5C64195D" w14:textId="4AB17154" w:rsidTr="00E77123">
        <w:trPr>
          <w:trHeight w:val="300"/>
          <w:jc w:val="center"/>
        </w:trPr>
        <w:tc>
          <w:tcPr>
            <w:tcW w:w="25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E4870" w14:textId="77777777" w:rsidR="004B0AA7" w:rsidRPr="00CD38E7" w:rsidRDefault="004B0AA7"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Material Properties</w:t>
            </w:r>
          </w:p>
        </w:tc>
        <w:tc>
          <w:tcPr>
            <w:tcW w:w="1594" w:type="dxa"/>
            <w:tcBorders>
              <w:top w:val="nil"/>
              <w:left w:val="nil"/>
              <w:bottom w:val="single" w:sz="4" w:space="0" w:color="auto"/>
              <w:right w:val="single" w:sz="4" w:space="0" w:color="auto"/>
            </w:tcBorders>
            <w:shd w:val="clear" w:color="auto" w:fill="auto"/>
            <w:noWrap/>
            <w:vAlign w:val="center"/>
            <w:hideMark/>
          </w:tcPr>
          <w:p w14:paraId="768DEFD6" w14:textId="0910DF46" w:rsidR="004B0AA7" w:rsidRPr="00CD38E7" w:rsidRDefault="004B0AA7" w:rsidP="00E12179">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 xml:space="preserve">Materials </w:t>
            </w:r>
            <w:r w:rsidR="00E12179">
              <w:rPr>
                <w:rFonts w:ascii="Calibri" w:eastAsia="Times New Roman" w:hAnsi="Calibri" w:cs="Calibri"/>
                <w:color w:val="000000" w:themeColor="text1"/>
                <w:lang w:eastAsia="en-US" w:bidi="ar-SA"/>
              </w:rPr>
              <w:t>C</w:t>
            </w:r>
            <w:r w:rsidRPr="00CD38E7">
              <w:rPr>
                <w:rFonts w:ascii="Calibri" w:eastAsia="Times New Roman" w:hAnsi="Calibri" w:cs="Calibri"/>
                <w:color w:val="000000" w:themeColor="text1"/>
                <w:lang w:eastAsia="en-US" w:bidi="ar-SA"/>
              </w:rPr>
              <w:t xml:space="preserve">haracteristics </w:t>
            </w:r>
          </w:p>
        </w:tc>
        <w:tc>
          <w:tcPr>
            <w:tcW w:w="3832" w:type="dxa"/>
            <w:tcBorders>
              <w:top w:val="nil"/>
              <w:left w:val="nil"/>
              <w:bottom w:val="single" w:sz="4" w:space="0" w:color="auto"/>
              <w:right w:val="single" w:sz="4" w:space="0" w:color="auto"/>
            </w:tcBorders>
            <w:shd w:val="clear" w:color="auto" w:fill="auto"/>
            <w:noWrap/>
            <w:vAlign w:val="center"/>
            <w:hideMark/>
          </w:tcPr>
          <w:p w14:paraId="3E36EE63" w14:textId="589831B3" w:rsidR="004B0AA7" w:rsidRPr="00CD38E7" w:rsidRDefault="004B0AA7" w:rsidP="00D11800">
            <w:pPr>
              <w:spacing w:after="0" w:line="240" w:lineRule="auto"/>
              <w:rPr>
                <w:rFonts w:ascii="Calibri" w:eastAsia="Times New Roman" w:hAnsi="Calibri" w:cs="Calibri"/>
                <w:color w:val="000000" w:themeColor="text1"/>
                <w:lang w:eastAsia="en-US" w:bidi="ar-SA"/>
              </w:rPr>
            </w:pPr>
            <w:r>
              <w:rPr>
                <w:rFonts w:ascii="Calibri" w:eastAsia="Times New Roman" w:hAnsi="Calibri" w:cs="Calibri"/>
                <w:color w:val="000000" w:themeColor="text1"/>
                <w:lang w:eastAsia="en-US" w:bidi="ar-SA"/>
              </w:rPr>
              <w:t xml:space="preserve">Material- level assessment tests </w:t>
            </w:r>
            <w:r w:rsidRPr="00CD38E7">
              <w:rPr>
                <w:rFonts w:ascii="Calibri" w:eastAsia="Times New Roman" w:hAnsi="Calibri" w:cs="Calibri"/>
                <w:color w:val="000000" w:themeColor="text1"/>
                <w:lang w:eastAsia="en-US" w:bidi="ar-SA"/>
              </w:rPr>
              <w:t>(concrete compressive/tensile strength, elastic modulus, unit weight</w:t>
            </w:r>
            <w:r w:rsidR="00E12179">
              <w:rPr>
                <w:rFonts w:ascii="Calibri" w:eastAsia="Times New Roman" w:hAnsi="Calibri" w:cs="Calibri"/>
                <w:color w:val="000000" w:themeColor="text1"/>
                <w:lang w:eastAsia="en-US" w:bidi="ar-SA"/>
              </w:rPr>
              <w:t>, chloride ponding</w:t>
            </w:r>
            <w:r w:rsidRPr="00CD38E7">
              <w:rPr>
                <w:rFonts w:ascii="Calibri" w:eastAsia="Times New Roman" w:hAnsi="Calibri" w:cs="Calibri"/>
                <w:color w:val="000000" w:themeColor="text1"/>
                <w:lang w:eastAsia="en-US" w:bidi="ar-SA"/>
              </w:rPr>
              <w:t>)</w:t>
            </w:r>
            <w:commentRangeStart w:id="38"/>
            <w:commentRangeEnd w:id="38"/>
            <w:r>
              <w:rPr>
                <w:rStyle w:val="CommentReference"/>
                <w:rFonts w:cs="Mangal"/>
              </w:rPr>
              <w:commentReference w:id="38"/>
            </w:r>
          </w:p>
        </w:tc>
        <w:tc>
          <w:tcPr>
            <w:tcW w:w="2565" w:type="dxa"/>
            <w:tcBorders>
              <w:top w:val="nil"/>
              <w:left w:val="nil"/>
              <w:bottom w:val="single" w:sz="4" w:space="0" w:color="auto"/>
              <w:right w:val="single" w:sz="4" w:space="0" w:color="auto"/>
            </w:tcBorders>
          </w:tcPr>
          <w:p w14:paraId="14558D64" w14:textId="678DAF14" w:rsidR="004B0AA7" w:rsidRPr="00FD3FA5" w:rsidDel="00783409" w:rsidRDefault="00E12179" w:rsidP="00081A7C">
            <w:pPr>
              <w:spacing w:after="0" w:line="240" w:lineRule="auto"/>
              <w:rPr>
                <w:rFonts w:ascii="Calibri" w:eastAsia="Times New Roman" w:hAnsi="Calibri" w:cs="Calibri"/>
                <w:color w:val="000000" w:themeColor="text1"/>
                <w:sz w:val="16"/>
                <w:szCs w:val="16"/>
                <w:lang w:eastAsia="en-US" w:bidi="ar-SA"/>
              </w:rPr>
            </w:pPr>
            <w:r w:rsidRPr="00E12179">
              <w:rPr>
                <w:rFonts w:ascii="Calibri" w:eastAsia="Times New Roman" w:hAnsi="Calibri" w:cs="Calibri"/>
                <w:color w:val="000000" w:themeColor="text1"/>
                <w:sz w:val="16"/>
                <w:szCs w:val="16"/>
                <w:lang w:eastAsia="en-US" w:bidi="ar-SA"/>
              </w:rPr>
              <w:t>ASTM G109</w:t>
            </w:r>
            <w:r>
              <w:rPr>
                <w:rFonts w:ascii="Calibri" w:eastAsia="Times New Roman" w:hAnsi="Calibri" w:cs="Calibri"/>
                <w:color w:val="000000" w:themeColor="text1"/>
                <w:sz w:val="16"/>
                <w:szCs w:val="16"/>
                <w:lang w:eastAsia="en-US" w:bidi="ar-SA"/>
              </w:rPr>
              <w:t xml:space="preserve">; </w:t>
            </w:r>
            <w:r w:rsidR="00081A7C">
              <w:rPr>
                <w:rFonts w:ascii="Calibri" w:eastAsia="Times New Roman" w:hAnsi="Calibri" w:cs="Calibri"/>
                <w:color w:val="000000" w:themeColor="text1"/>
                <w:sz w:val="16"/>
                <w:szCs w:val="16"/>
                <w:lang w:eastAsia="en-US" w:bidi="ar-SA"/>
              </w:rPr>
              <w:t>A</w:t>
            </w:r>
            <w:r w:rsidRPr="00E12179">
              <w:rPr>
                <w:rFonts w:ascii="Calibri" w:eastAsia="Times New Roman" w:hAnsi="Calibri" w:cs="Calibri"/>
                <w:color w:val="000000" w:themeColor="text1"/>
                <w:sz w:val="16"/>
                <w:szCs w:val="16"/>
                <w:lang w:eastAsia="en-US" w:bidi="ar-SA"/>
              </w:rPr>
              <w:t>STM C469</w:t>
            </w:r>
            <w:r>
              <w:rPr>
                <w:rFonts w:ascii="Calibri" w:eastAsia="Times New Roman" w:hAnsi="Calibri" w:cs="Calibri"/>
                <w:color w:val="000000" w:themeColor="text1"/>
                <w:sz w:val="16"/>
                <w:szCs w:val="16"/>
                <w:lang w:eastAsia="en-US" w:bidi="ar-SA"/>
              </w:rPr>
              <w:t xml:space="preserve">; </w:t>
            </w:r>
            <w:r w:rsidRPr="00E12179">
              <w:rPr>
                <w:rFonts w:ascii="Calibri" w:eastAsia="Times New Roman" w:hAnsi="Calibri" w:cs="Calibri"/>
                <w:color w:val="000000" w:themeColor="text1"/>
                <w:sz w:val="16"/>
                <w:szCs w:val="16"/>
                <w:lang w:eastAsia="en-US" w:bidi="ar-SA"/>
              </w:rPr>
              <w:t>ASTM C1152</w:t>
            </w:r>
            <w:r>
              <w:rPr>
                <w:rFonts w:ascii="Calibri" w:eastAsia="Times New Roman" w:hAnsi="Calibri" w:cs="Calibri"/>
                <w:color w:val="000000" w:themeColor="text1"/>
                <w:sz w:val="16"/>
                <w:szCs w:val="16"/>
                <w:lang w:eastAsia="en-US" w:bidi="ar-SA"/>
              </w:rPr>
              <w:t xml:space="preserve">; </w:t>
            </w:r>
            <w:r w:rsidRPr="00E12179">
              <w:rPr>
                <w:rFonts w:ascii="Calibri" w:eastAsia="Times New Roman" w:hAnsi="Calibri" w:cs="Calibri"/>
                <w:color w:val="000000" w:themeColor="text1"/>
                <w:sz w:val="16"/>
                <w:szCs w:val="16"/>
                <w:lang w:eastAsia="en-US" w:bidi="ar-SA"/>
              </w:rPr>
              <w:t>ASTM C944</w:t>
            </w:r>
            <w:r w:rsidR="00081A7C">
              <w:rPr>
                <w:rFonts w:ascii="Calibri" w:eastAsia="Times New Roman" w:hAnsi="Calibri" w:cs="Calibri"/>
                <w:color w:val="000000" w:themeColor="text1"/>
                <w:sz w:val="16"/>
                <w:szCs w:val="16"/>
                <w:lang w:eastAsia="en-US" w:bidi="ar-SA"/>
              </w:rPr>
              <w:t>, etc.</w:t>
            </w:r>
          </w:p>
        </w:tc>
      </w:tr>
    </w:tbl>
    <w:p w14:paraId="072DF6FB" w14:textId="77777777" w:rsidR="00427A2A" w:rsidRPr="00CD38E7" w:rsidRDefault="00427A2A" w:rsidP="00D11800">
      <w:pPr>
        <w:pStyle w:val="BodyText"/>
        <w:spacing w:after="0"/>
        <w:rPr>
          <w:color w:val="000000" w:themeColor="text1"/>
        </w:rPr>
      </w:pPr>
    </w:p>
    <w:p w14:paraId="0968A7C5" w14:textId="77777777" w:rsidR="00427A2A" w:rsidRPr="00CD38E7" w:rsidRDefault="00427A2A" w:rsidP="00D11800">
      <w:pPr>
        <w:pStyle w:val="BodyText"/>
        <w:spacing w:after="0"/>
        <w:jc w:val="center"/>
        <w:rPr>
          <w:color w:val="000000" w:themeColor="text1"/>
        </w:rPr>
      </w:pPr>
    </w:p>
    <w:p w14:paraId="0EF8E6F8" w14:textId="77777777" w:rsidR="006A2723" w:rsidRPr="00CD38E7" w:rsidRDefault="0090405F" w:rsidP="00D11800">
      <w:pPr>
        <w:pStyle w:val="BodyText"/>
        <w:spacing w:after="0"/>
        <w:jc w:val="center"/>
        <w:rPr>
          <w:b/>
          <w:bCs/>
          <w:color w:val="000000" w:themeColor="text1"/>
        </w:rPr>
      </w:pPr>
      <w:r w:rsidRPr="00CD38E7">
        <w:rPr>
          <w:b/>
          <w:bCs/>
          <w:color w:val="000000" w:themeColor="text1"/>
        </w:rPr>
        <w:t>Table 2</w:t>
      </w:r>
      <w:r w:rsidR="00B106E9" w:rsidRPr="00CD38E7">
        <w:rPr>
          <w:b/>
          <w:bCs/>
          <w:color w:val="000000" w:themeColor="text1"/>
        </w:rPr>
        <w:t xml:space="preserve"> The corresponding model attributes for different NDE technologies used for bridge superstructure</w:t>
      </w:r>
      <w:r w:rsidR="00E73FD7" w:rsidRPr="00CD38E7">
        <w:rPr>
          <w:b/>
          <w:bCs/>
          <w:color w:val="000000" w:themeColor="text1"/>
        </w:rPr>
        <w:t xml:space="preserve"> (concrete)</w:t>
      </w:r>
    </w:p>
    <w:tbl>
      <w:tblPr>
        <w:tblW w:w="10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4"/>
        <w:gridCol w:w="1594"/>
        <w:gridCol w:w="3832"/>
        <w:gridCol w:w="2565"/>
      </w:tblGrid>
      <w:tr w:rsidR="00081A7C" w:rsidRPr="00CD38E7" w14:paraId="0EA7B826" w14:textId="56BA90A7" w:rsidTr="00FF34CD">
        <w:trPr>
          <w:trHeight w:val="300"/>
          <w:jc w:val="center"/>
        </w:trPr>
        <w:tc>
          <w:tcPr>
            <w:tcW w:w="2714" w:type="dxa"/>
          </w:tcPr>
          <w:p w14:paraId="7DC1669F" w14:textId="77777777" w:rsidR="00081A7C" w:rsidRPr="00CD38E7" w:rsidRDefault="00081A7C" w:rsidP="00D11800">
            <w:pPr>
              <w:spacing w:after="0" w:line="240" w:lineRule="auto"/>
              <w:jc w:val="center"/>
              <w:rPr>
                <w:rFonts w:ascii="Calibri" w:eastAsia="Times New Roman" w:hAnsi="Calibri" w:cs="Calibri"/>
                <w:b/>
                <w:bCs/>
                <w:color w:val="000000" w:themeColor="text1"/>
                <w:lang w:eastAsia="en-US" w:bidi="ar-SA"/>
              </w:rPr>
            </w:pPr>
            <w:r w:rsidRPr="00CD38E7">
              <w:rPr>
                <w:rFonts w:ascii="Calibri" w:eastAsia="Times New Roman" w:hAnsi="Calibri" w:cs="Calibri"/>
                <w:b/>
                <w:bCs/>
                <w:color w:val="000000" w:themeColor="text1"/>
                <w:lang w:eastAsia="en-US" w:bidi="ar-SA"/>
              </w:rPr>
              <w:t>Structural Defect</w:t>
            </w:r>
          </w:p>
        </w:tc>
        <w:tc>
          <w:tcPr>
            <w:tcW w:w="1594" w:type="dxa"/>
            <w:shd w:val="clear" w:color="auto" w:fill="auto"/>
            <w:noWrap/>
            <w:vAlign w:val="center"/>
            <w:hideMark/>
          </w:tcPr>
          <w:p w14:paraId="7F8ADA3E" w14:textId="77777777" w:rsidR="00081A7C" w:rsidRPr="00CD38E7" w:rsidRDefault="00081A7C" w:rsidP="00D11800">
            <w:pPr>
              <w:spacing w:after="0" w:line="240" w:lineRule="auto"/>
              <w:jc w:val="center"/>
              <w:rPr>
                <w:rFonts w:ascii="Calibri" w:eastAsia="Times New Roman" w:hAnsi="Calibri" w:cs="Calibri"/>
                <w:b/>
                <w:bCs/>
                <w:color w:val="000000" w:themeColor="text1"/>
                <w:lang w:eastAsia="en-US" w:bidi="ar-SA"/>
              </w:rPr>
            </w:pPr>
            <w:r w:rsidRPr="00CD38E7">
              <w:rPr>
                <w:rFonts w:ascii="Calibri" w:eastAsia="Times New Roman" w:hAnsi="Calibri" w:cs="Calibri"/>
                <w:b/>
                <w:bCs/>
                <w:color w:val="000000" w:themeColor="text1"/>
                <w:lang w:eastAsia="en-US" w:bidi="ar-SA"/>
              </w:rPr>
              <w:t>Type of Issue</w:t>
            </w:r>
          </w:p>
        </w:tc>
        <w:tc>
          <w:tcPr>
            <w:tcW w:w="3832" w:type="dxa"/>
            <w:shd w:val="clear" w:color="auto" w:fill="auto"/>
            <w:noWrap/>
            <w:vAlign w:val="center"/>
            <w:hideMark/>
          </w:tcPr>
          <w:p w14:paraId="0CE37FBA" w14:textId="77777777" w:rsidR="00081A7C" w:rsidRPr="00CD38E7" w:rsidRDefault="00081A7C" w:rsidP="00D11800">
            <w:pPr>
              <w:spacing w:after="0" w:line="240" w:lineRule="auto"/>
              <w:jc w:val="center"/>
              <w:rPr>
                <w:rFonts w:ascii="Calibri" w:eastAsia="Times New Roman" w:hAnsi="Calibri" w:cs="Calibri"/>
                <w:b/>
                <w:bCs/>
                <w:color w:val="000000" w:themeColor="text1"/>
                <w:lang w:eastAsia="en-US" w:bidi="ar-SA"/>
              </w:rPr>
            </w:pPr>
            <w:r w:rsidRPr="00CD38E7">
              <w:rPr>
                <w:rFonts w:ascii="Calibri" w:eastAsia="Times New Roman" w:hAnsi="Calibri" w:cs="Calibri"/>
                <w:b/>
                <w:bCs/>
                <w:color w:val="000000" w:themeColor="text1"/>
                <w:lang w:eastAsia="en-US" w:bidi="ar-SA"/>
              </w:rPr>
              <w:t>Corresponding NDE Tests</w:t>
            </w:r>
          </w:p>
        </w:tc>
        <w:tc>
          <w:tcPr>
            <w:tcW w:w="2565" w:type="dxa"/>
          </w:tcPr>
          <w:p w14:paraId="4E4C38E6" w14:textId="7D5EC840" w:rsidR="00081A7C" w:rsidRPr="00CD38E7" w:rsidRDefault="00081A7C" w:rsidP="00D11800">
            <w:pPr>
              <w:spacing w:after="0" w:line="240" w:lineRule="auto"/>
              <w:jc w:val="center"/>
              <w:rPr>
                <w:rFonts w:ascii="Calibri" w:eastAsia="Times New Roman" w:hAnsi="Calibri" w:cs="Calibri"/>
                <w:b/>
                <w:bCs/>
                <w:color w:val="000000" w:themeColor="text1"/>
                <w:lang w:eastAsia="en-US" w:bidi="ar-SA"/>
              </w:rPr>
            </w:pPr>
            <w:commentRangeStart w:id="39"/>
            <w:r>
              <w:rPr>
                <w:rFonts w:ascii="Calibri" w:eastAsia="Times New Roman" w:hAnsi="Calibri" w:cs="Calibri"/>
                <w:b/>
                <w:bCs/>
                <w:color w:val="000000" w:themeColor="text1"/>
                <w:lang w:eastAsia="en-US" w:bidi="ar-SA"/>
              </w:rPr>
              <w:t>References</w:t>
            </w:r>
            <w:commentRangeEnd w:id="39"/>
            <w:r w:rsidR="007C3ED3">
              <w:rPr>
                <w:rStyle w:val="CommentReference"/>
                <w:rFonts w:cs="Mangal"/>
              </w:rPr>
              <w:commentReference w:id="39"/>
            </w:r>
          </w:p>
        </w:tc>
      </w:tr>
      <w:tr w:rsidR="001C509F" w:rsidRPr="00CD38E7" w14:paraId="329650D4" w14:textId="5D2FAE6A" w:rsidTr="000212AA">
        <w:trPr>
          <w:trHeight w:val="782"/>
          <w:jc w:val="center"/>
        </w:trPr>
        <w:tc>
          <w:tcPr>
            <w:tcW w:w="2714" w:type="dxa"/>
            <w:vMerge w:val="restart"/>
            <w:shd w:val="clear" w:color="auto" w:fill="auto"/>
            <w:noWrap/>
            <w:vAlign w:val="center"/>
            <w:hideMark/>
          </w:tcPr>
          <w:p w14:paraId="53503869" w14:textId="77777777" w:rsidR="001C509F" w:rsidRPr="00CD38E7" w:rsidRDefault="001C509F"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Deterioration</w:t>
            </w:r>
          </w:p>
        </w:tc>
        <w:tc>
          <w:tcPr>
            <w:tcW w:w="1594" w:type="dxa"/>
            <w:shd w:val="clear" w:color="auto" w:fill="auto"/>
            <w:noWrap/>
            <w:vAlign w:val="center"/>
            <w:hideMark/>
          </w:tcPr>
          <w:p w14:paraId="4790ED3C" w14:textId="77777777" w:rsidR="001C509F" w:rsidRPr="00CD38E7" w:rsidRDefault="001C509F"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Cracking</w:t>
            </w:r>
          </w:p>
        </w:tc>
        <w:tc>
          <w:tcPr>
            <w:tcW w:w="3832" w:type="dxa"/>
            <w:shd w:val="clear" w:color="auto" w:fill="auto"/>
            <w:noWrap/>
            <w:vAlign w:val="center"/>
            <w:hideMark/>
          </w:tcPr>
          <w:p w14:paraId="1DE9EF84" w14:textId="77777777" w:rsidR="001C509F" w:rsidRPr="00CD38E7" w:rsidRDefault="001C509F"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IE, USW</w:t>
            </w:r>
          </w:p>
        </w:tc>
        <w:tc>
          <w:tcPr>
            <w:tcW w:w="2565" w:type="dxa"/>
          </w:tcPr>
          <w:p w14:paraId="0942F0B4" w14:textId="58C4294C" w:rsidR="001C509F" w:rsidRPr="00CD38E7" w:rsidRDefault="001C509F" w:rsidP="000212AA">
            <w:pPr>
              <w:spacing w:after="0" w:line="240" w:lineRule="auto"/>
              <w:rPr>
                <w:rFonts w:ascii="Calibri" w:eastAsia="Times New Roman" w:hAnsi="Calibri" w:cs="Calibri"/>
                <w:color w:val="000000" w:themeColor="text1"/>
                <w:lang w:eastAsia="en-US" w:bidi="ar-SA"/>
              </w:rPr>
            </w:pPr>
            <w:r w:rsidRPr="00FD3FA5">
              <w:rPr>
                <w:rFonts w:ascii="Calibri" w:eastAsia="Times New Roman" w:hAnsi="Calibri" w:cs="Calibri"/>
                <w:color w:val="000000"/>
                <w:sz w:val="16"/>
                <w:szCs w:val="16"/>
              </w:rPr>
              <w:t>ASTM C1383; Sansalone and Carino 1989; Gucunski et al. 2013; Azari et al. 2012</w:t>
            </w:r>
            <w:r>
              <w:rPr>
                <w:rFonts w:ascii="Calibri" w:eastAsia="Times New Roman" w:hAnsi="Calibri" w:cs="Calibri"/>
                <w:color w:val="000000"/>
                <w:sz w:val="16"/>
                <w:szCs w:val="16"/>
              </w:rPr>
              <w:t xml:space="preserve">; </w:t>
            </w:r>
            <w:r w:rsidRPr="004B0AA7">
              <w:rPr>
                <w:rFonts w:ascii="Calibri" w:eastAsia="Times New Roman" w:hAnsi="Calibri" w:cs="Calibri"/>
                <w:color w:val="000000"/>
                <w:sz w:val="16"/>
                <w:szCs w:val="16"/>
              </w:rPr>
              <w:t>Gucunski et al. 2011; ACI 228.2R</w:t>
            </w:r>
          </w:p>
        </w:tc>
      </w:tr>
      <w:tr w:rsidR="001C509F" w:rsidRPr="00CD38E7" w14:paraId="0F738450" w14:textId="6818D4D9" w:rsidTr="00FF34CD">
        <w:trPr>
          <w:trHeight w:val="300"/>
          <w:jc w:val="center"/>
        </w:trPr>
        <w:tc>
          <w:tcPr>
            <w:tcW w:w="2714" w:type="dxa"/>
            <w:vMerge/>
            <w:vAlign w:val="center"/>
          </w:tcPr>
          <w:p w14:paraId="4BA79F7E" w14:textId="77777777" w:rsidR="001C509F" w:rsidRPr="00CD38E7" w:rsidRDefault="001C509F" w:rsidP="00D11800">
            <w:pPr>
              <w:spacing w:after="0" w:line="240" w:lineRule="auto"/>
              <w:rPr>
                <w:rFonts w:ascii="Calibri" w:eastAsia="Times New Roman" w:hAnsi="Calibri" w:cs="Calibri"/>
                <w:color w:val="000000" w:themeColor="text1"/>
                <w:lang w:eastAsia="en-US" w:bidi="ar-SA"/>
              </w:rPr>
            </w:pPr>
          </w:p>
        </w:tc>
        <w:tc>
          <w:tcPr>
            <w:tcW w:w="1594" w:type="dxa"/>
            <w:shd w:val="clear" w:color="auto" w:fill="auto"/>
            <w:noWrap/>
            <w:vAlign w:val="center"/>
          </w:tcPr>
          <w:p w14:paraId="789E93BD" w14:textId="77777777" w:rsidR="001C509F" w:rsidRPr="00CD38E7" w:rsidRDefault="001C509F"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Corrosion</w:t>
            </w:r>
          </w:p>
        </w:tc>
        <w:tc>
          <w:tcPr>
            <w:tcW w:w="3832" w:type="dxa"/>
            <w:shd w:val="clear" w:color="auto" w:fill="auto"/>
            <w:noWrap/>
            <w:vAlign w:val="center"/>
          </w:tcPr>
          <w:p w14:paraId="7696BA3C" w14:textId="77777777" w:rsidR="001C509F" w:rsidRPr="00CD38E7" w:rsidRDefault="001C509F"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ER, GPR, HCP, MFL</w:t>
            </w:r>
          </w:p>
        </w:tc>
        <w:tc>
          <w:tcPr>
            <w:tcW w:w="2565" w:type="dxa"/>
          </w:tcPr>
          <w:p w14:paraId="1BAA7029" w14:textId="78713627" w:rsidR="001C509F" w:rsidRPr="00FF34CD" w:rsidRDefault="001C509F" w:rsidP="000212AA">
            <w:pPr>
              <w:spacing w:after="0" w:line="240" w:lineRule="auto"/>
              <w:rPr>
                <w:rFonts w:ascii="Calibri" w:eastAsia="Times New Roman" w:hAnsi="Calibri" w:cs="Calibri"/>
                <w:color w:val="000000"/>
                <w:sz w:val="16"/>
                <w:szCs w:val="16"/>
              </w:rPr>
            </w:pPr>
            <w:r w:rsidRPr="00FF34CD">
              <w:rPr>
                <w:rFonts w:ascii="Calibri" w:eastAsia="Times New Roman" w:hAnsi="Calibri" w:cs="Calibri"/>
                <w:color w:val="000000"/>
                <w:sz w:val="16"/>
                <w:szCs w:val="16"/>
              </w:rPr>
              <w:t xml:space="preserve">Gucunski et </w:t>
            </w:r>
            <w:r w:rsidR="000212AA">
              <w:rPr>
                <w:rFonts w:ascii="Calibri" w:eastAsia="Times New Roman" w:hAnsi="Calibri" w:cs="Calibri"/>
                <w:color w:val="000000"/>
                <w:sz w:val="16"/>
                <w:szCs w:val="16"/>
              </w:rPr>
              <w:t>a</w:t>
            </w:r>
            <w:r w:rsidR="000212AA" w:rsidRPr="00FF34CD">
              <w:rPr>
                <w:rFonts w:ascii="Calibri" w:eastAsia="Times New Roman" w:hAnsi="Calibri" w:cs="Calibri"/>
                <w:color w:val="000000"/>
                <w:sz w:val="16"/>
                <w:szCs w:val="16"/>
              </w:rPr>
              <w:t>l</w:t>
            </w:r>
            <w:r w:rsidRPr="00FF34CD">
              <w:rPr>
                <w:rFonts w:ascii="Calibri" w:eastAsia="Times New Roman" w:hAnsi="Calibri" w:cs="Calibri"/>
                <w:color w:val="000000"/>
                <w:sz w:val="16"/>
                <w:szCs w:val="16"/>
              </w:rPr>
              <w:t>. 2013; Gucunski et al. 2011; ASTM D6087; Gucunski et al. 2011; ASTM C876; Ghorbanpoor et al. 2000; McGogney 1995</w:t>
            </w:r>
          </w:p>
        </w:tc>
      </w:tr>
      <w:tr w:rsidR="001C509F" w:rsidRPr="00CD38E7" w14:paraId="35E5F157" w14:textId="749D9AE0" w:rsidTr="00FF34CD">
        <w:trPr>
          <w:trHeight w:val="300"/>
          <w:jc w:val="center"/>
        </w:trPr>
        <w:tc>
          <w:tcPr>
            <w:tcW w:w="2714" w:type="dxa"/>
            <w:vMerge/>
            <w:vAlign w:val="center"/>
            <w:hideMark/>
          </w:tcPr>
          <w:p w14:paraId="5DA7B5EC" w14:textId="77777777" w:rsidR="001C509F" w:rsidRPr="00CD38E7" w:rsidRDefault="001C509F" w:rsidP="00D11800">
            <w:pPr>
              <w:spacing w:after="0" w:line="240" w:lineRule="auto"/>
              <w:rPr>
                <w:rFonts w:ascii="Calibri" w:eastAsia="Times New Roman" w:hAnsi="Calibri" w:cs="Calibri"/>
                <w:color w:val="000000" w:themeColor="text1"/>
                <w:lang w:eastAsia="en-US" w:bidi="ar-SA"/>
              </w:rPr>
            </w:pPr>
          </w:p>
        </w:tc>
        <w:tc>
          <w:tcPr>
            <w:tcW w:w="1594" w:type="dxa"/>
            <w:shd w:val="clear" w:color="auto" w:fill="auto"/>
            <w:noWrap/>
            <w:vAlign w:val="center"/>
            <w:hideMark/>
          </w:tcPr>
          <w:p w14:paraId="05FAF5CE" w14:textId="77777777" w:rsidR="001C509F" w:rsidRPr="00CD38E7" w:rsidRDefault="001C509F"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Degradation</w:t>
            </w:r>
          </w:p>
        </w:tc>
        <w:tc>
          <w:tcPr>
            <w:tcW w:w="3832" w:type="dxa"/>
            <w:shd w:val="clear" w:color="auto" w:fill="auto"/>
            <w:noWrap/>
            <w:vAlign w:val="center"/>
            <w:hideMark/>
          </w:tcPr>
          <w:p w14:paraId="07B495DD" w14:textId="77777777" w:rsidR="001C509F" w:rsidRPr="00CD38E7" w:rsidRDefault="001C509F"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GPR, USW</w:t>
            </w:r>
          </w:p>
        </w:tc>
        <w:tc>
          <w:tcPr>
            <w:tcW w:w="2565" w:type="dxa"/>
          </w:tcPr>
          <w:p w14:paraId="5D4B763D" w14:textId="177359AF" w:rsidR="001C509F" w:rsidRPr="00342F78" w:rsidRDefault="001C509F" w:rsidP="00BA2266">
            <w:pPr>
              <w:spacing w:after="0" w:line="240" w:lineRule="auto"/>
              <w:rPr>
                <w:rFonts w:ascii="Calibri" w:eastAsia="Times New Roman" w:hAnsi="Calibri" w:cs="Calibri"/>
                <w:color w:val="000000"/>
                <w:sz w:val="16"/>
                <w:szCs w:val="16"/>
              </w:rPr>
            </w:pPr>
            <w:r w:rsidRPr="00FF34CD">
              <w:rPr>
                <w:rFonts w:ascii="Calibri" w:eastAsia="Times New Roman" w:hAnsi="Calibri" w:cs="Calibri"/>
                <w:color w:val="000000"/>
                <w:sz w:val="16"/>
                <w:szCs w:val="16"/>
              </w:rPr>
              <w:t xml:space="preserve">ASTM D6087; Gucunski et </w:t>
            </w:r>
            <w:r w:rsidR="000212AA">
              <w:rPr>
                <w:rFonts w:ascii="Calibri" w:eastAsia="Times New Roman" w:hAnsi="Calibri" w:cs="Calibri"/>
                <w:color w:val="000000"/>
                <w:sz w:val="16"/>
                <w:szCs w:val="16"/>
              </w:rPr>
              <w:t>a</w:t>
            </w:r>
            <w:r w:rsidR="000212AA" w:rsidRPr="00FF34CD">
              <w:rPr>
                <w:rFonts w:ascii="Calibri" w:eastAsia="Times New Roman" w:hAnsi="Calibri" w:cs="Calibri"/>
                <w:color w:val="000000"/>
                <w:sz w:val="16"/>
                <w:szCs w:val="16"/>
              </w:rPr>
              <w:t>l</w:t>
            </w:r>
            <w:r w:rsidRPr="00FF34CD">
              <w:rPr>
                <w:rFonts w:ascii="Calibri" w:eastAsia="Times New Roman" w:hAnsi="Calibri" w:cs="Calibri"/>
                <w:color w:val="000000"/>
                <w:sz w:val="16"/>
                <w:szCs w:val="16"/>
              </w:rPr>
              <w:t>. 2013; Gucunski et al. 2011; ACI 228.2R; Azari et al. 2012</w:t>
            </w:r>
          </w:p>
        </w:tc>
      </w:tr>
      <w:tr w:rsidR="001C509F" w:rsidRPr="00CD38E7" w14:paraId="29ABF8E3" w14:textId="3303ED89" w:rsidTr="00FF34CD">
        <w:trPr>
          <w:trHeight w:val="300"/>
          <w:jc w:val="center"/>
        </w:trPr>
        <w:tc>
          <w:tcPr>
            <w:tcW w:w="2714" w:type="dxa"/>
            <w:vMerge/>
            <w:vAlign w:val="center"/>
            <w:hideMark/>
          </w:tcPr>
          <w:p w14:paraId="516856F8" w14:textId="77777777" w:rsidR="001C509F" w:rsidRPr="00CD38E7" w:rsidRDefault="001C509F" w:rsidP="00D11800">
            <w:pPr>
              <w:spacing w:after="0" w:line="240" w:lineRule="auto"/>
              <w:rPr>
                <w:rFonts w:ascii="Calibri" w:eastAsia="Times New Roman" w:hAnsi="Calibri" w:cs="Calibri"/>
                <w:color w:val="000000" w:themeColor="text1"/>
                <w:lang w:eastAsia="en-US" w:bidi="ar-SA"/>
              </w:rPr>
            </w:pPr>
          </w:p>
        </w:tc>
        <w:tc>
          <w:tcPr>
            <w:tcW w:w="1594" w:type="dxa"/>
            <w:shd w:val="clear" w:color="auto" w:fill="auto"/>
            <w:noWrap/>
            <w:vAlign w:val="center"/>
            <w:hideMark/>
          </w:tcPr>
          <w:p w14:paraId="2ADD430F" w14:textId="77777777" w:rsidR="001C509F" w:rsidRPr="00CD38E7" w:rsidRDefault="001C509F"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Delamination</w:t>
            </w:r>
          </w:p>
        </w:tc>
        <w:tc>
          <w:tcPr>
            <w:tcW w:w="3832" w:type="dxa"/>
            <w:shd w:val="clear" w:color="auto" w:fill="auto"/>
            <w:noWrap/>
            <w:vAlign w:val="center"/>
            <w:hideMark/>
          </w:tcPr>
          <w:p w14:paraId="05625D8F" w14:textId="77777777" w:rsidR="001C509F" w:rsidRPr="00CD38E7" w:rsidRDefault="001C509F"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GPR, HSCD, IE, IR, RH</w:t>
            </w:r>
          </w:p>
        </w:tc>
        <w:tc>
          <w:tcPr>
            <w:tcW w:w="2565" w:type="dxa"/>
          </w:tcPr>
          <w:p w14:paraId="38BC5F69" w14:textId="06F15F86" w:rsidR="001C509F" w:rsidRPr="00342F78" w:rsidRDefault="001C509F" w:rsidP="000212AA">
            <w:pPr>
              <w:spacing w:after="0" w:line="240" w:lineRule="auto"/>
              <w:rPr>
                <w:rFonts w:ascii="Calibri" w:eastAsia="Times New Roman" w:hAnsi="Calibri" w:cs="Calibri"/>
                <w:color w:val="000000"/>
                <w:sz w:val="16"/>
                <w:szCs w:val="16"/>
              </w:rPr>
            </w:pPr>
            <w:r w:rsidRPr="00342F78">
              <w:rPr>
                <w:rFonts w:ascii="Calibri" w:eastAsia="Times New Roman" w:hAnsi="Calibri" w:cs="Calibri"/>
                <w:color w:val="000000"/>
                <w:sz w:val="16"/>
                <w:szCs w:val="16"/>
              </w:rPr>
              <w:t>ASTM D6087; ASTM C1383; Sansalone and Carino 1989; Gucunski et al. 2013; Azari et al. 2012; Maierhofer et al. 2006; Washer et al. 2008; ASTM D4788</w:t>
            </w:r>
          </w:p>
        </w:tc>
      </w:tr>
      <w:tr w:rsidR="001C509F" w:rsidRPr="00CD38E7" w14:paraId="0C62EAE8" w14:textId="2DA5134A" w:rsidTr="00FF34CD">
        <w:trPr>
          <w:trHeight w:val="300"/>
          <w:jc w:val="center"/>
        </w:trPr>
        <w:tc>
          <w:tcPr>
            <w:tcW w:w="2714" w:type="dxa"/>
            <w:vMerge/>
            <w:vAlign w:val="center"/>
            <w:hideMark/>
          </w:tcPr>
          <w:p w14:paraId="4577F04F" w14:textId="77777777" w:rsidR="001C509F" w:rsidRPr="00CD38E7" w:rsidRDefault="001C509F" w:rsidP="00D11800">
            <w:pPr>
              <w:spacing w:after="0" w:line="240" w:lineRule="auto"/>
              <w:rPr>
                <w:rFonts w:ascii="Calibri" w:eastAsia="Times New Roman" w:hAnsi="Calibri" w:cs="Calibri"/>
                <w:color w:val="000000" w:themeColor="text1"/>
                <w:lang w:eastAsia="en-US" w:bidi="ar-SA"/>
              </w:rPr>
            </w:pPr>
          </w:p>
        </w:tc>
        <w:tc>
          <w:tcPr>
            <w:tcW w:w="1594" w:type="dxa"/>
            <w:shd w:val="clear" w:color="auto" w:fill="auto"/>
            <w:noWrap/>
            <w:vAlign w:val="center"/>
            <w:hideMark/>
          </w:tcPr>
          <w:p w14:paraId="254AEA5B" w14:textId="77777777" w:rsidR="001C509F" w:rsidRPr="00CD38E7" w:rsidRDefault="001C509F"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Grouting Condition (inside ducts)</w:t>
            </w:r>
          </w:p>
        </w:tc>
        <w:tc>
          <w:tcPr>
            <w:tcW w:w="3832" w:type="dxa"/>
            <w:shd w:val="clear" w:color="auto" w:fill="auto"/>
            <w:noWrap/>
            <w:vAlign w:val="center"/>
            <w:hideMark/>
          </w:tcPr>
          <w:p w14:paraId="460D6EDD" w14:textId="77777777" w:rsidR="001C509F" w:rsidRPr="00CD38E7" w:rsidRDefault="001C509F"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GPR, IE, IR</w:t>
            </w:r>
          </w:p>
        </w:tc>
        <w:tc>
          <w:tcPr>
            <w:tcW w:w="2565" w:type="dxa"/>
          </w:tcPr>
          <w:p w14:paraId="30E1D70C" w14:textId="2EDA6799" w:rsidR="001C509F" w:rsidRPr="00342F78" w:rsidRDefault="001C509F" w:rsidP="000212AA">
            <w:pPr>
              <w:spacing w:after="0" w:line="240" w:lineRule="auto"/>
              <w:rPr>
                <w:rFonts w:ascii="Calibri" w:eastAsia="Times New Roman" w:hAnsi="Calibri" w:cs="Calibri"/>
                <w:color w:val="000000"/>
                <w:sz w:val="16"/>
                <w:szCs w:val="16"/>
              </w:rPr>
            </w:pPr>
            <w:r w:rsidRPr="00342F78">
              <w:rPr>
                <w:rFonts w:ascii="Calibri" w:eastAsia="Times New Roman" w:hAnsi="Calibri" w:cs="Calibri"/>
                <w:color w:val="000000"/>
                <w:sz w:val="16"/>
                <w:szCs w:val="16"/>
              </w:rPr>
              <w:t>ASTM D6087; ASTM C1383; Sansalone and Carino 1989; Gucunski et al. 2013; Azari et al. 2012; Maierhofer et al. 2006; Washer et al. 2008; ASTM D4788</w:t>
            </w:r>
          </w:p>
        </w:tc>
      </w:tr>
      <w:tr w:rsidR="001C509F" w:rsidRPr="00CD38E7" w14:paraId="41E369F5" w14:textId="6303C70A" w:rsidTr="00FF34CD">
        <w:trPr>
          <w:trHeight w:val="300"/>
          <w:jc w:val="center"/>
        </w:trPr>
        <w:tc>
          <w:tcPr>
            <w:tcW w:w="2714" w:type="dxa"/>
            <w:vMerge/>
            <w:vAlign w:val="center"/>
          </w:tcPr>
          <w:p w14:paraId="49DA78DC" w14:textId="77777777" w:rsidR="001C509F" w:rsidRPr="00CD38E7" w:rsidRDefault="001C509F" w:rsidP="00D11800">
            <w:pPr>
              <w:spacing w:after="0" w:line="240" w:lineRule="auto"/>
              <w:rPr>
                <w:rFonts w:ascii="Calibri" w:eastAsia="Times New Roman" w:hAnsi="Calibri" w:cs="Calibri"/>
                <w:color w:val="000000" w:themeColor="text1"/>
                <w:lang w:eastAsia="en-US" w:bidi="ar-SA"/>
              </w:rPr>
            </w:pPr>
          </w:p>
        </w:tc>
        <w:tc>
          <w:tcPr>
            <w:tcW w:w="1594" w:type="dxa"/>
            <w:shd w:val="clear" w:color="auto" w:fill="auto"/>
            <w:noWrap/>
            <w:vAlign w:val="center"/>
          </w:tcPr>
          <w:p w14:paraId="5D5B5AB3" w14:textId="77777777" w:rsidR="001C509F" w:rsidRPr="00CD38E7" w:rsidRDefault="001C509F"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Void</w:t>
            </w:r>
          </w:p>
        </w:tc>
        <w:tc>
          <w:tcPr>
            <w:tcW w:w="3832" w:type="dxa"/>
            <w:shd w:val="clear" w:color="auto" w:fill="auto"/>
            <w:noWrap/>
            <w:vAlign w:val="center"/>
          </w:tcPr>
          <w:p w14:paraId="14B36982" w14:textId="77777777" w:rsidR="001C509F" w:rsidRPr="00CD38E7" w:rsidRDefault="001C509F"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GPR, IE, IR, RAD</w:t>
            </w:r>
          </w:p>
        </w:tc>
        <w:tc>
          <w:tcPr>
            <w:tcW w:w="2565" w:type="dxa"/>
          </w:tcPr>
          <w:p w14:paraId="22F7C91D" w14:textId="316F3B9F" w:rsidR="001C509F" w:rsidRPr="00342F78" w:rsidRDefault="001C509F" w:rsidP="000212AA">
            <w:pPr>
              <w:spacing w:after="0" w:line="240" w:lineRule="auto"/>
              <w:rPr>
                <w:rFonts w:ascii="Calibri" w:eastAsia="Times New Roman" w:hAnsi="Calibri" w:cs="Calibri"/>
                <w:color w:val="000000"/>
                <w:sz w:val="16"/>
                <w:szCs w:val="16"/>
              </w:rPr>
            </w:pPr>
            <w:r w:rsidRPr="00342F78">
              <w:rPr>
                <w:rFonts w:ascii="Calibri" w:eastAsia="Times New Roman" w:hAnsi="Calibri" w:cs="Calibri"/>
                <w:color w:val="000000"/>
                <w:sz w:val="16"/>
                <w:szCs w:val="16"/>
              </w:rPr>
              <w:t>ASTM D6087; Mariscotti et al. 2009; ASTM C1383; Sansalone and Carino 1989; Gucunski et al. 2013; Azari et al. 2012; Maierhofer et al. 2006; Washer et al. 2008; ASTM D4788</w:t>
            </w:r>
          </w:p>
        </w:tc>
      </w:tr>
      <w:tr w:rsidR="00081A7C" w:rsidRPr="00CD38E7" w14:paraId="42B2ED3E" w14:textId="16EB2864" w:rsidTr="00FF34CD">
        <w:trPr>
          <w:trHeight w:val="300"/>
          <w:jc w:val="center"/>
        </w:trPr>
        <w:tc>
          <w:tcPr>
            <w:tcW w:w="2714" w:type="dxa"/>
            <w:vMerge w:val="restart"/>
            <w:shd w:val="clear" w:color="auto" w:fill="auto"/>
            <w:noWrap/>
            <w:vAlign w:val="center"/>
            <w:hideMark/>
          </w:tcPr>
          <w:p w14:paraId="4C64ABA7" w14:textId="77777777" w:rsidR="00081A7C" w:rsidRPr="00CD38E7" w:rsidRDefault="00081A7C"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Dimensional/Mechanical</w:t>
            </w:r>
          </w:p>
        </w:tc>
        <w:tc>
          <w:tcPr>
            <w:tcW w:w="1594" w:type="dxa"/>
            <w:shd w:val="clear" w:color="auto" w:fill="auto"/>
            <w:noWrap/>
            <w:vAlign w:val="center"/>
            <w:hideMark/>
          </w:tcPr>
          <w:p w14:paraId="4D1A02BA" w14:textId="77777777" w:rsidR="00081A7C" w:rsidRPr="00CD38E7" w:rsidRDefault="00081A7C"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Profiling Tendons</w:t>
            </w:r>
          </w:p>
        </w:tc>
        <w:tc>
          <w:tcPr>
            <w:tcW w:w="3832" w:type="dxa"/>
            <w:shd w:val="clear" w:color="auto" w:fill="auto"/>
            <w:noWrap/>
            <w:vAlign w:val="center"/>
            <w:hideMark/>
          </w:tcPr>
          <w:p w14:paraId="79E78A56" w14:textId="77777777" w:rsidR="00081A7C" w:rsidRPr="00CD38E7" w:rsidRDefault="00081A7C"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GPR, MM, RAD</w:t>
            </w:r>
          </w:p>
        </w:tc>
        <w:tc>
          <w:tcPr>
            <w:tcW w:w="2565" w:type="dxa"/>
          </w:tcPr>
          <w:p w14:paraId="56794969" w14:textId="5BEF5E4A" w:rsidR="00081A7C" w:rsidRPr="00342F78" w:rsidRDefault="00FF34CD" w:rsidP="000212AA">
            <w:pPr>
              <w:spacing w:after="0" w:line="240" w:lineRule="auto"/>
              <w:rPr>
                <w:rFonts w:ascii="Calibri" w:eastAsia="Times New Roman" w:hAnsi="Calibri" w:cs="Calibri"/>
                <w:color w:val="000000"/>
                <w:sz w:val="16"/>
                <w:szCs w:val="16"/>
              </w:rPr>
            </w:pPr>
            <w:r w:rsidRPr="00342F78">
              <w:rPr>
                <w:rFonts w:ascii="Calibri" w:eastAsia="Times New Roman" w:hAnsi="Calibri" w:cs="Calibri"/>
                <w:color w:val="000000"/>
                <w:sz w:val="16"/>
                <w:szCs w:val="16"/>
              </w:rPr>
              <w:t>ASTM D6087; Bray and Stanley 1989; ASTM D7046; Pimentel et al. 2010; Mariscotti et al. 2009</w:t>
            </w:r>
          </w:p>
        </w:tc>
      </w:tr>
      <w:tr w:rsidR="00081A7C" w:rsidRPr="00CD38E7" w14:paraId="55FCE295" w14:textId="06022D1F" w:rsidTr="00FF34CD">
        <w:trPr>
          <w:trHeight w:val="300"/>
          <w:jc w:val="center"/>
        </w:trPr>
        <w:tc>
          <w:tcPr>
            <w:tcW w:w="2714" w:type="dxa"/>
            <w:vMerge/>
            <w:vAlign w:val="center"/>
            <w:hideMark/>
          </w:tcPr>
          <w:p w14:paraId="654441DB" w14:textId="77777777" w:rsidR="00081A7C" w:rsidRPr="00CD38E7" w:rsidRDefault="00081A7C" w:rsidP="00D11800">
            <w:pPr>
              <w:spacing w:after="0" w:line="240" w:lineRule="auto"/>
              <w:rPr>
                <w:rFonts w:ascii="Calibri" w:eastAsia="Times New Roman" w:hAnsi="Calibri" w:cs="Calibri"/>
                <w:color w:val="000000" w:themeColor="text1"/>
                <w:lang w:eastAsia="en-US" w:bidi="ar-SA"/>
              </w:rPr>
            </w:pPr>
          </w:p>
        </w:tc>
        <w:tc>
          <w:tcPr>
            <w:tcW w:w="1594" w:type="dxa"/>
            <w:shd w:val="clear" w:color="auto" w:fill="auto"/>
            <w:noWrap/>
            <w:vAlign w:val="center"/>
            <w:hideMark/>
          </w:tcPr>
          <w:p w14:paraId="069F62B4" w14:textId="77777777" w:rsidR="00081A7C" w:rsidRPr="00CD38E7" w:rsidRDefault="00081A7C"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Rebar Locating and Mapping</w:t>
            </w:r>
          </w:p>
        </w:tc>
        <w:tc>
          <w:tcPr>
            <w:tcW w:w="3832" w:type="dxa"/>
            <w:shd w:val="clear" w:color="auto" w:fill="auto"/>
            <w:noWrap/>
            <w:vAlign w:val="center"/>
            <w:hideMark/>
          </w:tcPr>
          <w:p w14:paraId="2B9A3556" w14:textId="77777777" w:rsidR="00081A7C" w:rsidRPr="00CD38E7" w:rsidRDefault="00081A7C"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GPR, MM</w:t>
            </w:r>
          </w:p>
        </w:tc>
        <w:tc>
          <w:tcPr>
            <w:tcW w:w="2565" w:type="dxa"/>
          </w:tcPr>
          <w:p w14:paraId="1C89A7ED" w14:textId="0CC866BE" w:rsidR="00081A7C" w:rsidRPr="00342F78" w:rsidRDefault="00FF34CD" w:rsidP="000212AA">
            <w:pPr>
              <w:spacing w:after="0" w:line="240" w:lineRule="auto"/>
              <w:rPr>
                <w:rFonts w:ascii="Calibri" w:eastAsia="Times New Roman" w:hAnsi="Calibri" w:cs="Calibri"/>
                <w:color w:val="000000"/>
                <w:sz w:val="16"/>
                <w:szCs w:val="16"/>
              </w:rPr>
            </w:pPr>
            <w:r w:rsidRPr="00342F78">
              <w:rPr>
                <w:rFonts w:ascii="Calibri" w:eastAsia="Times New Roman" w:hAnsi="Calibri" w:cs="Calibri"/>
                <w:color w:val="000000"/>
                <w:sz w:val="16"/>
                <w:szCs w:val="16"/>
              </w:rPr>
              <w:t>ASTM D6087; Bray and Stanley 1989; ASTM D7046</w:t>
            </w:r>
          </w:p>
        </w:tc>
      </w:tr>
      <w:tr w:rsidR="00081A7C" w:rsidRPr="00CD38E7" w14:paraId="62A5706B" w14:textId="67FBE246" w:rsidTr="00FF34CD">
        <w:trPr>
          <w:trHeight w:val="300"/>
          <w:jc w:val="center"/>
        </w:trPr>
        <w:tc>
          <w:tcPr>
            <w:tcW w:w="2714" w:type="dxa"/>
            <w:shd w:val="clear" w:color="auto" w:fill="auto"/>
            <w:noWrap/>
            <w:vAlign w:val="center"/>
            <w:hideMark/>
          </w:tcPr>
          <w:p w14:paraId="618D4CC3" w14:textId="77777777" w:rsidR="00081A7C" w:rsidRPr="00CD38E7" w:rsidRDefault="00081A7C"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Material Properties</w:t>
            </w:r>
          </w:p>
        </w:tc>
        <w:tc>
          <w:tcPr>
            <w:tcW w:w="1594" w:type="dxa"/>
            <w:shd w:val="clear" w:color="auto" w:fill="auto"/>
            <w:noWrap/>
            <w:vAlign w:val="center"/>
            <w:hideMark/>
          </w:tcPr>
          <w:p w14:paraId="04C6BE7E" w14:textId="61B79284" w:rsidR="00081A7C" w:rsidRPr="00CD38E7" w:rsidRDefault="00081A7C" w:rsidP="00E12179">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 xml:space="preserve">Materials </w:t>
            </w:r>
            <w:r>
              <w:rPr>
                <w:rFonts w:ascii="Calibri" w:eastAsia="Times New Roman" w:hAnsi="Calibri" w:cs="Calibri"/>
                <w:color w:val="000000" w:themeColor="text1"/>
                <w:lang w:eastAsia="en-US" w:bidi="ar-SA"/>
              </w:rPr>
              <w:t>C</w:t>
            </w:r>
            <w:r w:rsidRPr="00CD38E7">
              <w:rPr>
                <w:rFonts w:ascii="Calibri" w:eastAsia="Times New Roman" w:hAnsi="Calibri" w:cs="Calibri"/>
                <w:color w:val="000000" w:themeColor="text1"/>
                <w:lang w:eastAsia="en-US" w:bidi="ar-SA"/>
              </w:rPr>
              <w:t xml:space="preserve">haracteristics </w:t>
            </w:r>
          </w:p>
        </w:tc>
        <w:tc>
          <w:tcPr>
            <w:tcW w:w="3832" w:type="dxa"/>
            <w:shd w:val="clear" w:color="auto" w:fill="auto"/>
            <w:noWrap/>
            <w:vAlign w:val="center"/>
            <w:hideMark/>
          </w:tcPr>
          <w:p w14:paraId="57869F98" w14:textId="7EFC3834" w:rsidR="00081A7C" w:rsidRPr="00CD38E7" w:rsidRDefault="00081A7C" w:rsidP="00D11800">
            <w:pPr>
              <w:spacing w:after="0" w:line="240" w:lineRule="auto"/>
              <w:rPr>
                <w:rFonts w:ascii="Calibri" w:eastAsia="Times New Roman" w:hAnsi="Calibri" w:cs="Calibri"/>
                <w:color w:val="000000" w:themeColor="text1"/>
                <w:lang w:eastAsia="en-US" w:bidi="ar-SA"/>
              </w:rPr>
            </w:pPr>
            <w:r>
              <w:rPr>
                <w:rFonts w:ascii="Calibri" w:eastAsia="Times New Roman" w:hAnsi="Calibri" w:cs="Calibri"/>
                <w:color w:val="000000" w:themeColor="text1"/>
                <w:lang w:eastAsia="en-US" w:bidi="ar-SA"/>
              </w:rPr>
              <w:t xml:space="preserve">Material- level assessment tests </w:t>
            </w:r>
            <w:r w:rsidRPr="00CD38E7">
              <w:rPr>
                <w:rFonts w:ascii="Calibri" w:eastAsia="Times New Roman" w:hAnsi="Calibri" w:cs="Calibri"/>
                <w:color w:val="000000" w:themeColor="text1"/>
                <w:lang w:eastAsia="en-US" w:bidi="ar-SA"/>
              </w:rPr>
              <w:t>(concrete compressive/tensile strength, elastic modulus, unit weight)</w:t>
            </w:r>
            <w:commentRangeStart w:id="40"/>
            <w:commentRangeEnd w:id="40"/>
            <w:r>
              <w:rPr>
                <w:rStyle w:val="CommentReference"/>
                <w:rFonts w:cs="Mangal"/>
              </w:rPr>
              <w:commentReference w:id="40"/>
            </w:r>
          </w:p>
        </w:tc>
        <w:tc>
          <w:tcPr>
            <w:tcW w:w="2565" w:type="dxa"/>
          </w:tcPr>
          <w:p w14:paraId="45247397" w14:textId="799C1138" w:rsidR="00081A7C" w:rsidRPr="00342F78" w:rsidRDefault="000D6266" w:rsidP="00D11800">
            <w:pPr>
              <w:spacing w:after="0" w:line="240" w:lineRule="auto"/>
              <w:rPr>
                <w:rFonts w:ascii="Calibri" w:eastAsia="Times New Roman" w:hAnsi="Calibri" w:cs="Calibri"/>
                <w:color w:val="000000"/>
                <w:sz w:val="16"/>
                <w:szCs w:val="16"/>
              </w:rPr>
            </w:pPr>
            <w:r w:rsidRPr="00E12179">
              <w:rPr>
                <w:rFonts w:ascii="Calibri" w:eastAsia="Times New Roman" w:hAnsi="Calibri" w:cs="Calibri"/>
                <w:color w:val="000000" w:themeColor="text1"/>
                <w:sz w:val="16"/>
                <w:szCs w:val="16"/>
                <w:lang w:eastAsia="en-US" w:bidi="ar-SA"/>
              </w:rPr>
              <w:t>ASTM G109</w:t>
            </w:r>
            <w:r>
              <w:rPr>
                <w:rFonts w:ascii="Calibri" w:eastAsia="Times New Roman" w:hAnsi="Calibri" w:cs="Calibri"/>
                <w:color w:val="000000" w:themeColor="text1"/>
                <w:sz w:val="16"/>
                <w:szCs w:val="16"/>
                <w:lang w:eastAsia="en-US" w:bidi="ar-SA"/>
              </w:rPr>
              <w:t>; A</w:t>
            </w:r>
            <w:r w:rsidRPr="00E12179">
              <w:rPr>
                <w:rFonts w:ascii="Calibri" w:eastAsia="Times New Roman" w:hAnsi="Calibri" w:cs="Calibri"/>
                <w:color w:val="000000" w:themeColor="text1"/>
                <w:sz w:val="16"/>
                <w:szCs w:val="16"/>
                <w:lang w:eastAsia="en-US" w:bidi="ar-SA"/>
              </w:rPr>
              <w:t>STM C469</w:t>
            </w:r>
            <w:r>
              <w:rPr>
                <w:rFonts w:ascii="Calibri" w:eastAsia="Times New Roman" w:hAnsi="Calibri" w:cs="Calibri"/>
                <w:color w:val="000000" w:themeColor="text1"/>
                <w:sz w:val="16"/>
                <w:szCs w:val="16"/>
                <w:lang w:eastAsia="en-US" w:bidi="ar-SA"/>
              </w:rPr>
              <w:t xml:space="preserve">; </w:t>
            </w:r>
            <w:r w:rsidRPr="00E12179">
              <w:rPr>
                <w:rFonts w:ascii="Calibri" w:eastAsia="Times New Roman" w:hAnsi="Calibri" w:cs="Calibri"/>
                <w:color w:val="000000" w:themeColor="text1"/>
                <w:sz w:val="16"/>
                <w:szCs w:val="16"/>
                <w:lang w:eastAsia="en-US" w:bidi="ar-SA"/>
              </w:rPr>
              <w:t>ASTM C1152</w:t>
            </w:r>
            <w:r>
              <w:rPr>
                <w:rFonts w:ascii="Calibri" w:eastAsia="Times New Roman" w:hAnsi="Calibri" w:cs="Calibri"/>
                <w:color w:val="000000" w:themeColor="text1"/>
                <w:sz w:val="16"/>
                <w:szCs w:val="16"/>
                <w:lang w:eastAsia="en-US" w:bidi="ar-SA"/>
              </w:rPr>
              <w:t xml:space="preserve">; </w:t>
            </w:r>
            <w:r w:rsidRPr="00E12179">
              <w:rPr>
                <w:rFonts w:ascii="Calibri" w:eastAsia="Times New Roman" w:hAnsi="Calibri" w:cs="Calibri"/>
                <w:color w:val="000000" w:themeColor="text1"/>
                <w:sz w:val="16"/>
                <w:szCs w:val="16"/>
                <w:lang w:eastAsia="en-US" w:bidi="ar-SA"/>
              </w:rPr>
              <w:t>ASTM C944</w:t>
            </w:r>
            <w:r>
              <w:rPr>
                <w:rFonts w:ascii="Calibri" w:eastAsia="Times New Roman" w:hAnsi="Calibri" w:cs="Calibri"/>
                <w:color w:val="000000" w:themeColor="text1"/>
                <w:sz w:val="16"/>
                <w:szCs w:val="16"/>
                <w:lang w:eastAsia="en-US" w:bidi="ar-SA"/>
              </w:rPr>
              <w:t>, etc.</w:t>
            </w:r>
          </w:p>
        </w:tc>
      </w:tr>
    </w:tbl>
    <w:p w14:paraId="7FD6AFC7" w14:textId="77777777" w:rsidR="00185599" w:rsidRDefault="00185599" w:rsidP="00D11800">
      <w:pPr>
        <w:pStyle w:val="BodyText"/>
        <w:spacing w:after="0"/>
        <w:jc w:val="center"/>
        <w:rPr>
          <w:b/>
          <w:bCs/>
          <w:color w:val="000000" w:themeColor="text1"/>
        </w:rPr>
      </w:pPr>
    </w:p>
    <w:p w14:paraId="6A226F9C" w14:textId="77777777" w:rsidR="00D11800" w:rsidRPr="00CD38E7" w:rsidRDefault="00D11800" w:rsidP="00D11800">
      <w:pPr>
        <w:pStyle w:val="BodyText"/>
        <w:spacing w:after="0"/>
        <w:jc w:val="center"/>
        <w:rPr>
          <w:b/>
          <w:bCs/>
          <w:color w:val="000000" w:themeColor="text1"/>
        </w:rPr>
      </w:pPr>
    </w:p>
    <w:p w14:paraId="46209980" w14:textId="77777777" w:rsidR="00E73FD7" w:rsidRPr="00CD38E7" w:rsidRDefault="00E73FD7" w:rsidP="00D11800">
      <w:pPr>
        <w:pStyle w:val="BodyText"/>
        <w:spacing w:after="0"/>
        <w:jc w:val="center"/>
        <w:rPr>
          <w:b/>
          <w:bCs/>
          <w:color w:val="000000" w:themeColor="text1"/>
        </w:rPr>
      </w:pPr>
      <w:r w:rsidRPr="00CD38E7">
        <w:rPr>
          <w:b/>
          <w:bCs/>
          <w:color w:val="000000" w:themeColor="text1"/>
        </w:rPr>
        <w:t>Table 3 The corresponding model attributes for different NDE technologies used for bridge superstructure (steel)</w:t>
      </w:r>
    </w:p>
    <w:tbl>
      <w:tblPr>
        <w:tblW w:w="10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8"/>
        <w:gridCol w:w="1591"/>
        <w:gridCol w:w="3824"/>
        <w:gridCol w:w="2582"/>
      </w:tblGrid>
      <w:tr w:rsidR="000D6266" w:rsidRPr="00CD38E7" w14:paraId="584106A1" w14:textId="673B34BF" w:rsidTr="00342F78">
        <w:trPr>
          <w:trHeight w:val="300"/>
          <w:jc w:val="center"/>
        </w:trPr>
        <w:tc>
          <w:tcPr>
            <w:tcW w:w="2708" w:type="dxa"/>
          </w:tcPr>
          <w:p w14:paraId="6BAD9791" w14:textId="77777777" w:rsidR="000D6266" w:rsidRPr="00CD38E7" w:rsidRDefault="000D6266" w:rsidP="00D11800">
            <w:pPr>
              <w:spacing w:after="0" w:line="240" w:lineRule="auto"/>
              <w:jc w:val="center"/>
              <w:rPr>
                <w:rFonts w:ascii="Calibri" w:eastAsia="Times New Roman" w:hAnsi="Calibri" w:cs="Calibri"/>
                <w:b/>
                <w:bCs/>
                <w:color w:val="000000" w:themeColor="text1"/>
                <w:lang w:eastAsia="en-US" w:bidi="ar-SA"/>
              </w:rPr>
            </w:pPr>
            <w:r w:rsidRPr="00CD38E7">
              <w:rPr>
                <w:rFonts w:ascii="Calibri" w:eastAsia="Times New Roman" w:hAnsi="Calibri" w:cs="Calibri"/>
                <w:b/>
                <w:bCs/>
                <w:color w:val="000000" w:themeColor="text1"/>
                <w:lang w:eastAsia="en-US" w:bidi="ar-SA"/>
              </w:rPr>
              <w:t>Structural Defect</w:t>
            </w:r>
          </w:p>
        </w:tc>
        <w:tc>
          <w:tcPr>
            <w:tcW w:w="1591" w:type="dxa"/>
            <w:shd w:val="clear" w:color="auto" w:fill="auto"/>
            <w:noWrap/>
            <w:vAlign w:val="center"/>
            <w:hideMark/>
          </w:tcPr>
          <w:p w14:paraId="7D9C8E3B" w14:textId="77777777" w:rsidR="000D6266" w:rsidRPr="00CD38E7" w:rsidRDefault="000D6266" w:rsidP="00D11800">
            <w:pPr>
              <w:spacing w:after="0" w:line="240" w:lineRule="auto"/>
              <w:jc w:val="center"/>
              <w:rPr>
                <w:rFonts w:ascii="Calibri" w:eastAsia="Times New Roman" w:hAnsi="Calibri" w:cs="Calibri"/>
                <w:b/>
                <w:bCs/>
                <w:color w:val="000000" w:themeColor="text1"/>
                <w:lang w:eastAsia="en-US" w:bidi="ar-SA"/>
              </w:rPr>
            </w:pPr>
            <w:r w:rsidRPr="00CD38E7">
              <w:rPr>
                <w:rFonts w:ascii="Calibri" w:eastAsia="Times New Roman" w:hAnsi="Calibri" w:cs="Calibri"/>
                <w:b/>
                <w:bCs/>
                <w:color w:val="000000" w:themeColor="text1"/>
                <w:lang w:eastAsia="en-US" w:bidi="ar-SA"/>
              </w:rPr>
              <w:t>Type of Issue</w:t>
            </w:r>
          </w:p>
        </w:tc>
        <w:tc>
          <w:tcPr>
            <w:tcW w:w="3824" w:type="dxa"/>
            <w:shd w:val="clear" w:color="auto" w:fill="auto"/>
            <w:noWrap/>
            <w:vAlign w:val="center"/>
            <w:hideMark/>
          </w:tcPr>
          <w:p w14:paraId="7A0977AC" w14:textId="77777777" w:rsidR="000D6266" w:rsidRPr="00CD38E7" w:rsidRDefault="000D6266" w:rsidP="00D11800">
            <w:pPr>
              <w:spacing w:after="0" w:line="240" w:lineRule="auto"/>
              <w:jc w:val="center"/>
              <w:rPr>
                <w:rFonts w:ascii="Calibri" w:eastAsia="Times New Roman" w:hAnsi="Calibri" w:cs="Calibri"/>
                <w:b/>
                <w:bCs/>
                <w:color w:val="000000" w:themeColor="text1"/>
                <w:lang w:eastAsia="en-US" w:bidi="ar-SA"/>
              </w:rPr>
            </w:pPr>
            <w:r w:rsidRPr="00CD38E7">
              <w:rPr>
                <w:rFonts w:ascii="Calibri" w:eastAsia="Times New Roman" w:hAnsi="Calibri" w:cs="Calibri"/>
                <w:b/>
                <w:bCs/>
                <w:color w:val="000000" w:themeColor="text1"/>
                <w:lang w:eastAsia="en-US" w:bidi="ar-SA"/>
              </w:rPr>
              <w:t>Corresponding NDE Tests</w:t>
            </w:r>
          </w:p>
        </w:tc>
        <w:tc>
          <w:tcPr>
            <w:tcW w:w="2582" w:type="dxa"/>
          </w:tcPr>
          <w:p w14:paraId="65636CF5" w14:textId="236B23E6" w:rsidR="000D6266" w:rsidRPr="00CD38E7" w:rsidRDefault="000D6266" w:rsidP="00D11800">
            <w:pPr>
              <w:spacing w:after="0" w:line="240" w:lineRule="auto"/>
              <w:jc w:val="center"/>
              <w:rPr>
                <w:rFonts w:ascii="Calibri" w:eastAsia="Times New Roman" w:hAnsi="Calibri" w:cs="Calibri"/>
                <w:b/>
                <w:bCs/>
                <w:color w:val="000000" w:themeColor="text1"/>
                <w:lang w:eastAsia="en-US" w:bidi="ar-SA"/>
              </w:rPr>
            </w:pPr>
            <w:commentRangeStart w:id="41"/>
            <w:r>
              <w:rPr>
                <w:rFonts w:ascii="Calibri" w:eastAsia="Times New Roman" w:hAnsi="Calibri" w:cs="Calibri"/>
                <w:b/>
                <w:bCs/>
                <w:color w:val="000000" w:themeColor="text1"/>
                <w:lang w:eastAsia="en-US" w:bidi="ar-SA"/>
              </w:rPr>
              <w:t>References</w:t>
            </w:r>
            <w:commentRangeEnd w:id="41"/>
            <w:r w:rsidR="007C3ED3">
              <w:rPr>
                <w:rStyle w:val="CommentReference"/>
                <w:rFonts w:cs="Mangal"/>
              </w:rPr>
              <w:commentReference w:id="41"/>
            </w:r>
          </w:p>
        </w:tc>
      </w:tr>
      <w:tr w:rsidR="000D6266" w:rsidRPr="00CD38E7" w14:paraId="1BD855F2" w14:textId="3257F096" w:rsidTr="00342F78">
        <w:trPr>
          <w:trHeight w:val="1160"/>
          <w:jc w:val="center"/>
        </w:trPr>
        <w:tc>
          <w:tcPr>
            <w:tcW w:w="2708" w:type="dxa"/>
            <w:vMerge w:val="restart"/>
            <w:shd w:val="clear" w:color="auto" w:fill="auto"/>
            <w:noWrap/>
            <w:vAlign w:val="center"/>
            <w:hideMark/>
          </w:tcPr>
          <w:p w14:paraId="51A84626" w14:textId="77777777" w:rsidR="000D6266" w:rsidRPr="00CD38E7" w:rsidRDefault="000D6266"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Deterioration</w:t>
            </w:r>
          </w:p>
        </w:tc>
        <w:tc>
          <w:tcPr>
            <w:tcW w:w="1591" w:type="dxa"/>
            <w:shd w:val="clear" w:color="auto" w:fill="auto"/>
            <w:noWrap/>
            <w:vAlign w:val="center"/>
            <w:hideMark/>
          </w:tcPr>
          <w:p w14:paraId="3F97FCB7" w14:textId="77777777" w:rsidR="000D6266" w:rsidRPr="00CD38E7" w:rsidRDefault="000D6266"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Cracking</w:t>
            </w:r>
          </w:p>
        </w:tc>
        <w:tc>
          <w:tcPr>
            <w:tcW w:w="3824" w:type="dxa"/>
            <w:shd w:val="clear" w:color="auto" w:fill="auto"/>
            <w:noWrap/>
            <w:vAlign w:val="center"/>
            <w:hideMark/>
          </w:tcPr>
          <w:p w14:paraId="44C6DB50" w14:textId="77777777" w:rsidR="000D6266" w:rsidRPr="00CD38E7" w:rsidRDefault="000D6266"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AE, CPG, PT, ECA, ECT, MT, PAUT, UT</w:t>
            </w:r>
          </w:p>
        </w:tc>
        <w:tc>
          <w:tcPr>
            <w:tcW w:w="2582" w:type="dxa"/>
          </w:tcPr>
          <w:p w14:paraId="72B56E73" w14:textId="3F4B3793" w:rsidR="000D6266" w:rsidRPr="00342F78" w:rsidRDefault="000D6266" w:rsidP="00E92AB3">
            <w:pPr>
              <w:spacing w:after="0" w:line="240" w:lineRule="auto"/>
              <w:rPr>
                <w:rFonts w:ascii="Calibri" w:eastAsia="Times New Roman" w:hAnsi="Calibri" w:cs="Calibri"/>
                <w:color w:val="000000" w:themeColor="text1"/>
                <w:sz w:val="16"/>
                <w:szCs w:val="16"/>
                <w:lang w:eastAsia="en-US" w:bidi="ar-SA"/>
              </w:rPr>
            </w:pPr>
            <w:r w:rsidRPr="00342F78">
              <w:rPr>
                <w:rFonts w:ascii="Calibri" w:eastAsia="Times New Roman" w:hAnsi="Calibri" w:cs="Calibri"/>
                <w:color w:val="000000" w:themeColor="text1"/>
                <w:sz w:val="16"/>
                <w:szCs w:val="16"/>
                <w:lang w:eastAsia="en-US" w:bidi="ar-SA"/>
              </w:rPr>
              <w:t>ASNT Handbook 2005; Huang et al. 1998; ASTM E647; ASTM E1417; ASTM E165; ASTM E2884; Hagemaier 1990; ASTM E709; Olympus NDT 2007; AWS D1.5; Moore et al. 2004</w:t>
            </w:r>
          </w:p>
        </w:tc>
      </w:tr>
      <w:tr w:rsidR="000D6266" w:rsidRPr="00CD38E7" w14:paraId="418C3FB1" w14:textId="355B2851" w:rsidTr="00342F78">
        <w:trPr>
          <w:trHeight w:val="300"/>
          <w:jc w:val="center"/>
        </w:trPr>
        <w:tc>
          <w:tcPr>
            <w:tcW w:w="2708" w:type="dxa"/>
            <w:vMerge/>
            <w:vAlign w:val="center"/>
          </w:tcPr>
          <w:p w14:paraId="5565DC23" w14:textId="77777777" w:rsidR="000D6266" w:rsidRPr="00CD38E7" w:rsidRDefault="000D6266" w:rsidP="00D11800">
            <w:pPr>
              <w:spacing w:after="0" w:line="240" w:lineRule="auto"/>
              <w:rPr>
                <w:rFonts w:ascii="Calibri" w:eastAsia="Times New Roman" w:hAnsi="Calibri" w:cs="Calibri"/>
                <w:color w:val="000000" w:themeColor="text1"/>
                <w:lang w:eastAsia="en-US" w:bidi="ar-SA"/>
              </w:rPr>
            </w:pPr>
          </w:p>
        </w:tc>
        <w:tc>
          <w:tcPr>
            <w:tcW w:w="1591" w:type="dxa"/>
            <w:shd w:val="clear" w:color="auto" w:fill="auto"/>
            <w:noWrap/>
            <w:vAlign w:val="center"/>
          </w:tcPr>
          <w:p w14:paraId="3FBAFF89" w14:textId="77777777" w:rsidR="000D6266" w:rsidRPr="00CD38E7" w:rsidRDefault="000D6266"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Corrosion</w:t>
            </w:r>
          </w:p>
        </w:tc>
        <w:tc>
          <w:tcPr>
            <w:tcW w:w="3824" w:type="dxa"/>
            <w:shd w:val="clear" w:color="auto" w:fill="auto"/>
            <w:noWrap/>
            <w:vAlign w:val="center"/>
          </w:tcPr>
          <w:p w14:paraId="03E9F5ED" w14:textId="77777777" w:rsidR="000D6266" w:rsidRPr="00CD38E7" w:rsidRDefault="000D6266"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PAUT, UT</w:t>
            </w:r>
          </w:p>
        </w:tc>
        <w:tc>
          <w:tcPr>
            <w:tcW w:w="2582" w:type="dxa"/>
          </w:tcPr>
          <w:p w14:paraId="05266CB1" w14:textId="4CD3F6DC" w:rsidR="000D6266" w:rsidRPr="00342F78" w:rsidRDefault="000D6266" w:rsidP="00D11800">
            <w:pPr>
              <w:spacing w:after="0" w:line="240" w:lineRule="auto"/>
              <w:rPr>
                <w:rFonts w:ascii="Calibri" w:eastAsia="Times New Roman" w:hAnsi="Calibri" w:cs="Calibri"/>
                <w:color w:val="000000" w:themeColor="text1"/>
                <w:sz w:val="16"/>
                <w:szCs w:val="16"/>
                <w:lang w:eastAsia="en-US" w:bidi="ar-SA"/>
              </w:rPr>
            </w:pPr>
            <w:r w:rsidRPr="00342F78">
              <w:rPr>
                <w:rFonts w:ascii="Calibri" w:eastAsia="Times New Roman" w:hAnsi="Calibri" w:cs="Calibri"/>
                <w:color w:val="000000" w:themeColor="text1"/>
                <w:sz w:val="16"/>
                <w:szCs w:val="16"/>
                <w:lang w:eastAsia="en-US" w:bidi="ar-SA"/>
              </w:rPr>
              <w:t>Olympus NDT 2007; AWS D1.5; Moore et al. 2004</w:t>
            </w:r>
          </w:p>
        </w:tc>
      </w:tr>
      <w:tr w:rsidR="000D6266" w:rsidRPr="00CD38E7" w14:paraId="28218FC4" w14:textId="2E247DCC" w:rsidTr="00342F78">
        <w:trPr>
          <w:trHeight w:val="300"/>
          <w:jc w:val="center"/>
        </w:trPr>
        <w:tc>
          <w:tcPr>
            <w:tcW w:w="2708" w:type="dxa"/>
            <w:shd w:val="clear" w:color="auto" w:fill="auto"/>
            <w:noWrap/>
            <w:vAlign w:val="center"/>
            <w:hideMark/>
          </w:tcPr>
          <w:p w14:paraId="3C7444CA" w14:textId="77777777" w:rsidR="000D6266" w:rsidRPr="00CD38E7" w:rsidRDefault="000D6266"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Dimensional/Mechanical</w:t>
            </w:r>
          </w:p>
        </w:tc>
        <w:tc>
          <w:tcPr>
            <w:tcW w:w="1591" w:type="dxa"/>
            <w:shd w:val="clear" w:color="auto" w:fill="auto"/>
            <w:noWrap/>
            <w:vAlign w:val="center"/>
            <w:hideMark/>
          </w:tcPr>
          <w:p w14:paraId="537FCAE7" w14:textId="77777777" w:rsidR="000D6266" w:rsidRPr="00CD38E7" w:rsidRDefault="000D6266"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Weld Defects</w:t>
            </w:r>
          </w:p>
        </w:tc>
        <w:tc>
          <w:tcPr>
            <w:tcW w:w="3824" w:type="dxa"/>
            <w:shd w:val="clear" w:color="auto" w:fill="auto"/>
            <w:noWrap/>
            <w:vAlign w:val="center"/>
            <w:hideMark/>
          </w:tcPr>
          <w:p w14:paraId="6897F1BB" w14:textId="77777777" w:rsidR="000D6266" w:rsidRPr="00CD38E7" w:rsidRDefault="000D6266" w:rsidP="00D11800">
            <w:pPr>
              <w:spacing w:after="0" w:line="240" w:lineRule="auto"/>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PT, ECA, ECT, MT, PAUT, UT</w:t>
            </w:r>
          </w:p>
        </w:tc>
        <w:tc>
          <w:tcPr>
            <w:tcW w:w="2582" w:type="dxa"/>
          </w:tcPr>
          <w:p w14:paraId="48FAB720" w14:textId="760B0C5F" w:rsidR="000D6266" w:rsidRPr="00342F78" w:rsidRDefault="000D6266" w:rsidP="00BA2266">
            <w:pPr>
              <w:spacing w:after="0" w:line="240" w:lineRule="auto"/>
              <w:rPr>
                <w:rFonts w:ascii="Calibri" w:eastAsia="Times New Roman" w:hAnsi="Calibri" w:cs="Calibri"/>
                <w:color w:val="000000" w:themeColor="text1"/>
                <w:sz w:val="16"/>
                <w:szCs w:val="16"/>
                <w:lang w:eastAsia="en-US" w:bidi="ar-SA"/>
              </w:rPr>
            </w:pPr>
            <w:r w:rsidRPr="00342F78">
              <w:rPr>
                <w:rFonts w:ascii="Calibri" w:eastAsia="Times New Roman" w:hAnsi="Calibri" w:cs="Calibri"/>
                <w:color w:val="000000" w:themeColor="text1"/>
                <w:sz w:val="16"/>
                <w:szCs w:val="16"/>
                <w:lang w:eastAsia="en-US" w:bidi="ar-SA"/>
              </w:rPr>
              <w:t>ASTM E1417; ASTM E165; ASTM E2884; Hagemaier 1990; ASTM E709; Olympus NDT 2007; AWS D1.5; Moore et al. 2004</w:t>
            </w:r>
          </w:p>
        </w:tc>
      </w:tr>
      <w:tr w:rsidR="000D6266" w:rsidRPr="00CD38E7" w14:paraId="798AA7AA" w14:textId="5550336B" w:rsidTr="00342F78">
        <w:trPr>
          <w:trHeight w:val="300"/>
          <w:jc w:val="center"/>
        </w:trPr>
        <w:tc>
          <w:tcPr>
            <w:tcW w:w="2708" w:type="dxa"/>
            <w:shd w:val="clear" w:color="auto" w:fill="auto"/>
            <w:noWrap/>
            <w:vAlign w:val="center"/>
            <w:hideMark/>
          </w:tcPr>
          <w:p w14:paraId="2A951D35" w14:textId="77777777" w:rsidR="000D6266" w:rsidRPr="00CD38E7" w:rsidRDefault="000D6266" w:rsidP="00D11800">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Material Properties</w:t>
            </w:r>
          </w:p>
        </w:tc>
        <w:tc>
          <w:tcPr>
            <w:tcW w:w="1591" w:type="dxa"/>
            <w:shd w:val="clear" w:color="auto" w:fill="auto"/>
            <w:noWrap/>
            <w:vAlign w:val="center"/>
            <w:hideMark/>
          </w:tcPr>
          <w:p w14:paraId="358E4D47" w14:textId="2D051FA6" w:rsidR="000D6266" w:rsidRPr="00CD38E7" w:rsidRDefault="000D6266" w:rsidP="00E12179">
            <w:pPr>
              <w:spacing w:after="0" w:line="240" w:lineRule="auto"/>
              <w:jc w:val="center"/>
              <w:rPr>
                <w:rFonts w:ascii="Calibri" w:eastAsia="Times New Roman" w:hAnsi="Calibri" w:cs="Calibri"/>
                <w:color w:val="000000" w:themeColor="text1"/>
                <w:lang w:eastAsia="en-US" w:bidi="ar-SA"/>
              </w:rPr>
            </w:pPr>
            <w:r w:rsidRPr="00CD38E7">
              <w:rPr>
                <w:rFonts w:ascii="Calibri" w:eastAsia="Times New Roman" w:hAnsi="Calibri" w:cs="Calibri"/>
                <w:color w:val="000000" w:themeColor="text1"/>
                <w:lang w:eastAsia="en-US" w:bidi="ar-SA"/>
              </w:rPr>
              <w:t xml:space="preserve">Materials </w:t>
            </w:r>
            <w:r>
              <w:rPr>
                <w:rFonts w:ascii="Calibri" w:eastAsia="Times New Roman" w:hAnsi="Calibri" w:cs="Calibri"/>
                <w:color w:val="000000" w:themeColor="text1"/>
                <w:lang w:eastAsia="en-US" w:bidi="ar-SA"/>
              </w:rPr>
              <w:t>C</w:t>
            </w:r>
            <w:r w:rsidRPr="00CD38E7">
              <w:rPr>
                <w:rFonts w:ascii="Calibri" w:eastAsia="Times New Roman" w:hAnsi="Calibri" w:cs="Calibri"/>
                <w:color w:val="000000" w:themeColor="text1"/>
                <w:lang w:eastAsia="en-US" w:bidi="ar-SA"/>
              </w:rPr>
              <w:t xml:space="preserve">haracteristics </w:t>
            </w:r>
          </w:p>
        </w:tc>
        <w:tc>
          <w:tcPr>
            <w:tcW w:w="3824" w:type="dxa"/>
            <w:shd w:val="clear" w:color="auto" w:fill="auto"/>
            <w:noWrap/>
            <w:vAlign w:val="center"/>
            <w:hideMark/>
          </w:tcPr>
          <w:p w14:paraId="2F375A29" w14:textId="5009AB9E" w:rsidR="000D6266" w:rsidRPr="00CD38E7" w:rsidRDefault="000D6266" w:rsidP="00D11800">
            <w:pPr>
              <w:spacing w:after="0" w:line="240" w:lineRule="auto"/>
              <w:rPr>
                <w:rFonts w:ascii="Calibri" w:eastAsia="Times New Roman" w:hAnsi="Calibri" w:cs="Calibri"/>
                <w:color w:val="000000" w:themeColor="text1"/>
                <w:lang w:eastAsia="en-US" w:bidi="ar-SA"/>
              </w:rPr>
            </w:pPr>
            <w:r>
              <w:rPr>
                <w:rFonts w:ascii="Calibri" w:eastAsia="Times New Roman" w:hAnsi="Calibri" w:cs="Calibri"/>
                <w:color w:val="000000" w:themeColor="text1"/>
                <w:lang w:eastAsia="en-US" w:bidi="ar-SA"/>
              </w:rPr>
              <w:t xml:space="preserve">Material- level assessment tests </w:t>
            </w:r>
            <w:r w:rsidRPr="00CD38E7">
              <w:rPr>
                <w:rFonts w:ascii="Calibri" w:eastAsia="Times New Roman" w:hAnsi="Calibri" w:cs="Calibri"/>
                <w:color w:val="000000" w:themeColor="text1"/>
                <w:lang w:eastAsia="en-US" w:bidi="ar-SA"/>
              </w:rPr>
              <w:t>(steel tensile strength, elastic modulus, fatigue)</w:t>
            </w:r>
            <w:commentRangeStart w:id="42"/>
            <w:commentRangeEnd w:id="42"/>
            <w:r>
              <w:rPr>
                <w:rStyle w:val="CommentReference"/>
                <w:rFonts w:cs="Mangal"/>
              </w:rPr>
              <w:commentReference w:id="42"/>
            </w:r>
          </w:p>
        </w:tc>
        <w:tc>
          <w:tcPr>
            <w:tcW w:w="2582" w:type="dxa"/>
          </w:tcPr>
          <w:p w14:paraId="00D18630" w14:textId="5A05E387" w:rsidR="000D6266" w:rsidRPr="00342F78" w:rsidRDefault="00295B0D" w:rsidP="00D11800">
            <w:pPr>
              <w:spacing w:after="0" w:line="240" w:lineRule="auto"/>
              <w:rPr>
                <w:rFonts w:ascii="Calibri" w:eastAsia="Times New Roman" w:hAnsi="Calibri" w:cs="Calibri"/>
                <w:color w:val="000000" w:themeColor="text1"/>
                <w:sz w:val="16"/>
                <w:szCs w:val="16"/>
                <w:lang w:eastAsia="en-US" w:bidi="ar-SA"/>
              </w:rPr>
            </w:pPr>
            <w:r w:rsidRPr="00295B0D">
              <w:rPr>
                <w:rFonts w:ascii="Calibri" w:eastAsia="Times New Roman" w:hAnsi="Calibri" w:cs="Calibri"/>
                <w:color w:val="000000" w:themeColor="text1"/>
                <w:sz w:val="16"/>
                <w:szCs w:val="16"/>
                <w:lang w:eastAsia="en-US" w:bidi="ar-SA"/>
              </w:rPr>
              <w:t>ASTM A615</w:t>
            </w:r>
            <w:r>
              <w:rPr>
                <w:rFonts w:ascii="Calibri" w:eastAsia="Times New Roman" w:hAnsi="Calibri" w:cs="Calibri"/>
                <w:color w:val="000000" w:themeColor="text1"/>
                <w:sz w:val="16"/>
                <w:szCs w:val="16"/>
                <w:lang w:eastAsia="en-US" w:bidi="ar-SA"/>
              </w:rPr>
              <w:t xml:space="preserve">; ASTM </w:t>
            </w:r>
            <w:r w:rsidRPr="00342F78">
              <w:rPr>
                <w:rFonts w:ascii="Calibri" w:eastAsia="Times New Roman" w:hAnsi="Calibri" w:cs="Calibri"/>
                <w:color w:val="000000" w:themeColor="text1"/>
                <w:sz w:val="16"/>
                <w:szCs w:val="16"/>
                <w:lang w:eastAsia="en-US" w:bidi="ar-SA"/>
              </w:rPr>
              <w:t>D7913</w:t>
            </w:r>
            <w:r w:rsidR="000A502E">
              <w:rPr>
                <w:rFonts w:ascii="Calibri" w:eastAsia="Times New Roman" w:hAnsi="Calibri" w:cs="Calibri"/>
                <w:color w:val="000000" w:themeColor="text1"/>
                <w:sz w:val="16"/>
                <w:szCs w:val="16"/>
                <w:lang w:eastAsia="en-US" w:bidi="ar-SA"/>
              </w:rPr>
              <w:t>, etc.</w:t>
            </w:r>
          </w:p>
        </w:tc>
      </w:tr>
    </w:tbl>
    <w:p w14:paraId="574F1D9E" w14:textId="77777777" w:rsidR="00C2729B" w:rsidRDefault="00C2729B" w:rsidP="00D11800">
      <w:pPr>
        <w:pStyle w:val="BodyText"/>
        <w:spacing w:after="0"/>
        <w:rPr>
          <w:color w:val="000000" w:themeColor="text1"/>
        </w:rPr>
      </w:pPr>
    </w:p>
    <w:p w14:paraId="11300FCB" w14:textId="490B12D6" w:rsidR="0083585A" w:rsidRDefault="0083585A" w:rsidP="00551294">
      <w:pPr>
        <w:pStyle w:val="BodyText"/>
        <w:spacing w:after="0"/>
      </w:pPr>
      <w:r w:rsidRPr="00CD38E7">
        <w:rPr>
          <w:color w:val="000000" w:themeColor="text1"/>
        </w:rPr>
        <w:t xml:space="preserve">In order to modify the conventional </w:t>
      </w:r>
      <w:r w:rsidR="00194F0E" w:rsidRPr="00CD38E7">
        <w:rPr>
          <w:color w:val="000000" w:themeColor="text1"/>
        </w:rPr>
        <w:t>structural</w:t>
      </w:r>
      <w:r w:rsidRPr="00CD38E7">
        <w:rPr>
          <w:color w:val="000000" w:themeColor="text1"/>
        </w:rPr>
        <w:t xml:space="preserve"> models, only certain characteristics c</w:t>
      </w:r>
      <w:r w:rsidR="007B6805" w:rsidRPr="00CD38E7">
        <w:rPr>
          <w:color w:val="000000" w:themeColor="text1"/>
        </w:rPr>
        <w:t>an</w:t>
      </w:r>
      <w:r w:rsidRPr="00CD38E7">
        <w:rPr>
          <w:color w:val="000000" w:themeColor="text1"/>
        </w:rPr>
        <w:t xml:space="preserve"> be altered to </w:t>
      </w:r>
      <w:r w:rsidR="007B6805" w:rsidRPr="00CD38E7">
        <w:rPr>
          <w:color w:val="000000" w:themeColor="text1"/>
        </w:rPr>
        <w:t xml:space="preserve">become more consistent </w:t>
      </w:r>
      <w:r w:rsidR="007B6805">
        <w:t xml:space="preserve">with the data obtained from NDE or SHM techniques: </w:t>
      </w:r>
      <w:r w:rsidR="004C5BDD">
        <w:t xml:space="preserve">geometric properties, materials characteristics, boundary </w:t>
      </w:r>
      <w:r w:rsidR="007B6805">
        <w:t xml:space="preserve">and continuity </w:t>
      </w:r>
      <w:r w:rsidR="004C5BDD">
        <w:t xml:space="preserve">conditions, and mass </w:t>
      </w:r>
      <w:r w:rsidR="007B6805">
        <w:t>(total and distribution)</w:t>
      </w:r>
      <w:r w:rsidR="00E101ED">
        <w:t xml:space="preserve">. </w:t>
      </w:r>
      <w:r w:rsidR="007B6805">
        <w:t xml:space="preserve">In the case of NDE data, </w:t>
      </w:r>
      <w:commentRangeStart w:id="43"/>
      <w:r w:rsidR="007B6805">
        <w:t>most of the modifications are expected to be associated with member geometry (to reflect section loss, as-built geometry, etc.) and material properties (to reflect in-situ properties and the presence of deterioration</w:t>
      </w:r>
      <w:commentRangeEnd w:id="43"/>
      <w:r w:rsidR="00E056F9">
        <w:rPr>
          <w:rStyle w:val="CommentReference"/>
          <w:rFonts w:cs="Mangal"/>
        </w:rPr>
        <w:commentReference w:id="43"/>
      </w:r>
      <w:r w:rsidR="007B6805">
        <w:t xml:space="preserve">). </w:t>
      </w:r>
      <w:ins w:id="44" w:author="Babanajad, Saeed" w:date="2019-03-12T11:50:00Z">
        <w:r w:rsidR="00551294">
          <w:t>To accomplish this, standard approaches to NDE data interpretation (see references in the tables above) will be utilized.</w:t>
        </w:r>
      </w:ins>
    </w:p>
    <w:p w14:paraId="7BDA869B" w14:textId="77777777" w:rsidR="00D11800" w:rsidRDefault="00D11800" w:rsidP="00D11800">
      <w:pPr>
        <w:pStyle w:val="BodyText"/>
        <w:spacing w:after="0"/>
      </w:pPr>
    </w:p>
    <w:p w14:paraId="096ADA6E" w14:textId="77777777" w:rsidR="00EB51C9" w:rsidRPr="004E56C4" w:rsidRDefault="004E56C4" w:rsidP="00B11A55">
      <w:pPr>
        <w:pStyle w:val="Heading4"/>
        <w:spacing w:before="0" w:after="120"/>
      </w:pPr>
      <w:r>
        <w:t xml:space="preserve">1.2 </w:t>
      </w:r>
      <w:r w:rsidR="007A70E8" w:rsidRPr="004E56C4">
        <w:t>SHM</w:t>
      </w:r>
      <w:r w:rsidR="00247BFC" w:rsidRPr="004E56C4">
        <w:t xml:space="preserve"> Data Collection – Estimation of Member </w:t>
      </w:r>
      <w:r w:rsidR="007A70E8" w:rsidRPr="004E56C4">
        <w:t>Demand</w:t>
      </w:r>
    </w:p>
    <w:p w14:paraId="341F5FF9" w14:textId="200A07F6" w:rsidR="00B65F00" w:rsidRDefault="00EB51C9" w:rsidP="00BE48CA">
      <w:pPr>
        <w:pStyle w:val="BodyText"/>
        <w:spacing w:after="120"/>
      </w:pPr>
      <w:r>
        <w:t xml:space="preserve">Depending on the type of SHM practice, it is possible to collect the structural information both in local and global level. Table </w:t>
      </w:r>
      <w:r w:rsidR="009B6EB2">
        <w:t xml:space="preserve">4 </w:t>
      </w:r>
      <w:r>
        <w:t>provide</w:t>
      </w:r>
      <w:r w:rsidR="00B571E9">
        <w:t>s</w:t>
      </w:r>
      <w:r>
        <w:t xml:space="preserve"> a list of </w:t>
      </w:r>
      <w:r w:rsidR="007A5A77">
        <w:t xml:space="preserve">common </w:t>
      </w:r>
      <w:r>
        <w:t xml:space="preserve">measurements </w:t>
      </w:r>
      <w:r w:rsidR="007A5A77">
        <w:t>obtained to improve the estimation of member-level</w:t>
      </w:r>
      <w:r>
        <w:t xml:space="preserve"> demands. </w:t>
      </w:r>
      <w:r w:rsidR="002C665E">
        <w:t xml:space="preserve">For example, the </w:t>
      </w:r>
      <w:r w:rsidR="007A5A77">
        <w:t xml:space="preserve">“normalized” measurements such as </w:t>
      </w:r>
      <w:r w:rsidR="002C665E">
        <w:t>flexural strain</w:t>
      </w:r>
      <w:r w:rsidR="007A5A77">
        <w:t>s</w:t>
      </w:r>
      <w:r w:rsidR="002C665E">
        <w:t xml:space="preserve"> </w:t>
      </w:r>
      <w:r w:rsidR="007A5A77">
        <w:t xml:space="preserve">captured </w:t>
      </w:r>
      <w:r w:rsidR="002C665E">
        <w:t xml:space="preserve">at different </w:t>
      </w:r>
      <w:r w:rsidR="007A5A77">
        <w:t>levels of a</w:t>
      </w:r>
      <w:r w:rsidR="002C665E">
        <w:t xml:space="preserve"> steel girder would </w:t>
      </w:r>
      <w:r w:rsidR="007A5A77">
        <w:t xml:space="preserve">be able to </w:t>
      </w:r>
      <w:r w:rsidR="002C665E">
        <w:t xml:space="preserve">approximate </w:t>
      </w:r>
      <w:r w:rsidR="007A5A77">
        <w:t xml:space="preserve">the </w:t>
      </w:r>
      <w:r w:rsidR="002C665E">
        <w:t xml:space="preserve">location of the neutral axis, which </w:t>
      </w:r>
      <w:r w:rsidR="007A5A77">
        <w:t xml:space="preserve">is a good </w:t>
      </w:r>
      <w:r w:rsidR="00C14C79">
        <w:t xml:space="preserve">indicator of the </w:t>
      </w:r>
      <w:r w:rsidR="007A5A77">
        <w:t>level of</w:t>
      </w:r>
      <w:r w:rsidR="00C14C79">
        <w:t xml:space="preserve"> composite</w:t>
      </w:r>
      <w:r w:rsidR="007A5A77">
        <w:t xml:space="preserve"> action</w:t>
      </w:r>
      <w:r w:rsidR="00C14C79">
        <w:t xml:space="preserve">. </w:t>
      </w:r>
      <w:r w:rsidR="007A5A77">
        <w:t xml:space="preserve">Although such </w:t>
      </w:r>
      <w:r w:rsidR="00885EE3">
        <w:t xml:space="preserve">measurements </w:t>
      </w:r>
      <w:r w:rsidR="007A5A77">
        <w:t>are clearly advantageous as they are straightforward to interpret, the data they provide is primarily reflective of the state of structure in the vicinity of the sensor</w:t>
      </w:r>
      <w:r w:rsidR="00C96E94">
        <w:t xml:space="preserve">. As a result, the </w:t>
      </w:r>
      <w:r w:rsidR="007A5A77">
        <w:t>exclusive reli</w:t>
      </w:r>
      <w:r w:rsidR="00C96E94">
        <w:t>ance on</w:t>
      </w:r>
      <w:r w:rsidR="007A5A77">
        <w:t xml:space="preserve"> such </w:t>
      </w:r>
      <w:r w:rsidR="00C96E94">
        <w:t xml:space="preserve">normalized </w:t>
      </w:r>
      <w:r w:rsidR="007A5A77">
        <w:t>measurements is cost-prohibitive since a high spatial resolution is required to provide information about the entire structure.</w:t>
      </w:r>
      <w:r w:rsidR="00FE102C" w:rsidRPr="00C14C79">
        <w:t xml:space="preserve"> In contrast, </w:t>
      </w:r>
      <w:r w:rsidR="00C96E94">
        <w:t xml:space="preserve">more absolute </w:t>
      </w:r>
      <w:r w:rsidR="007A5A77">
        <w:t xml:space="preserve">measurements such as displacements, tilts, or modal parameters </w:t>
      </w:r>
      <w:r w:rsidR="00FE102C" w:rsidRPr="00C14C79">
        <w:t xml:space="preserve">are able to provide </w:t>
      </w:r>
      <w:r w:rsidR="007A5A77">
        <w:t xml:space="preserve">information about global characteristics of a structure such as boundary and continuity conditions. </w:t>
      </w:r>
      <w:r w:rsidR="00FE102C" w:rsidRPr="00C14C79">
        <w:t xml:space="preserve"> </w:t>
      </w:r>
      <w:r w:rsidR="007A5A77">
        <w:t>In general, the accurate</w:t>
      </w:r>
      <w:r w:rsidR="00FE102C" w:rsidRPr="00C14C79">
        <w:t xml:space="preserve"> determination of </w:t>
      </w:r>
      <w:r w:rsidR="007A5A77">
        <w:t xml:space="preserve">member-level demands requires information </w:t>
      </w:r>
      <w:r w:rsidR="00C96E94">
        <w:t xml:space="preserve">from both types of measurements. </w:t>
      </w:r>
      <w:ins w:id="45" w:author="Babanajad, Saeed" w:date="2019-03-12T12:02:00Z">
        <w:r w:rsidR="00BE48CA">
          <w:t>To that extend, authors have conducted multiple studies to address efficient and accurate model updating approaches based on the local and global SHM (</w:t>
        </w:r>
        <w:r w:rsidR="00BE48CA" w:rsidRPr="007900A2">
          <w:t>Weidner 2012; Yarnold and Weidner 2016; Zhou et al. 2012</w:t>
        </w:r>
        <w:r w:rsidR="00BE48CA">
          <w:t>; Dubbs 2012; Dubbs and Moon 2015; Masceri 2015).</w:t>
        </w:r>
      </w:ins>
    </w:p>
    <w:p w14:paraId="634A53A6" w14:textId="70B81E0D" w:rsidR="00C2729B" w:rsidRDefault="0089074E" w:rsidP="007C3ED3">
      <w:pPr>
        <w:pStyle w:val="BodyText"/>
        <w:spacing w:after="120"/>
      </w:pPr>
      <w:r>
        <w:t>However, t</w:t>
      </w:r>
      <w:r w:rsidR="007A5A77">
        <w:t xml:space="preserve">he </w:t>
      </w:r>
      <w:r w:rsidR="007900A2">
        <w:t xml:space="preserve">primary </w:t>
      </w:r>
      <w:r w:rsidR="007A5A77">
        <w:t>goal of the integration system envisioned</w:t>
      </w:r>
      <w:r>
        <w:t xml:space="preserve"> herein</w:t>
      </w:r>
      <w:r w:rsidR="007A5A77">
        <w:t xml:space="preserve"> is to identify </w:t>
      </w:r>
      <w:commentRangeStart w:id="46"/>
      <w:r w:rsidR="007A5A77">
        <w:t xml:space="preserve">a </w:t>
      </w:r>
      <w:r w:rsidR="00B65F00">
        <w:t xml:space="preserve">reasonable </w:t>
      </w:r>
      <w:r w:rsidR="007A5A77">
        <w:t xml:space="preserve">balance between the use of </w:t>
      </w:r>
      <w:r w:rsidR="00C96E94">
        <w:t xml:space="preserve">“normalized” and “absolute” SHM metrics </w:t>
      </w:r>
      <w:commentRangeEnd w:id="46"/>
      <w:ins w:id="47" w:author="Babanajad, Saeed" w:date="2019-03-15T16:24:00Z">
        <w:r w:rsidR="007C3ED3">
          <w:t xml:space="preserve">(one that is consistent with the type of data obtained within the current practice) </w:t>
        </w:r>
        <w:r w:rsidR="007C3ED3">
          <w:rPr>
            <w:rStyle w:val="CommentReference"/>
            <w:rFonts w:cs="Mangal"/>
          </w:rPr>
          <w:commentReference w:id="46"/>
        </w:r>
      </w:ins>
      <w:r w:rsidR="00C96E94">
        <w:t xml:space="preserve">and to </w:t>
      </w:r>
      <w:r>
        <w:t xml:space="preserve">further </w:t>
      </w:r>
      <w:r w:rsidR="00C96E94">
        <w:t xml:space="preserve">establish to </w:t>
      </w:r>
      <w:commentRangeStart w:id="48"/>
      <w:r w:rsidR="00C96E94">
        <w:t xml:space="preserve">what degree </w:t>
      </w:r>
      <w:commentRangeEnd w:id="48"/>
      <w:r w:rsidR="00B20AA6">
        <w:rPr>
          <w:rStyle w:val="CommentReference"/>
          <w:rFonts w:cs="Mangal"/>
        </w:rPr>
        <w:commentReference w:id="48"/>
      </w:r>
      <w:r w:rsidR="00C96E94">
        <w:t>the inclusion of NDE data can improve the accuracy of demand estimates</w:t>
      </w:r>
      <w:r w:rsidR="00507AB2">
        <w:t xml:space="preserve"> </w:t>
      </w:r>
      <w:ins w:id="49" w:author="Babanajad, Saeed" w:date="2019-03-12T12:03:00Z">
        <w:r w:rsidR="00BE48CA">
          <w:t>(</w:t>
        </w:r>
        <w:r w:rsidR="00BE48CA" w:rsidRPr="007900A2">
          <w:t>Weidner 2012; Yarnold and Weidner 2016; Zhou et al. 2012</w:t>
        </w:r>
        <w:r w:rsidR="00BE48CA">
          <w:t>; Dubbs 2012; Dubbs and Moon 2015; Masceri 2015). Importantly, it is not the intent of this study to develop new model updating strategies for incorporating SHM data. Rather, the goal is to use approaches that have shown promise (see references above) and establish to what extent including NDE data improves these approaches.</w:t>
        </w:r>
      </w:ins>
    </w:p>
    <w:p w14:paraId="1DEF63C5" w14:textId="77777777" w:rsidR="00B65F00" w:rsidRDefault="00B65F00" w:rsidP="00507AB2">
      <w:pPr>
        <w:pStyle w:val="BodyText"/>
        <w:spacing w:after="120"/>
      </w:pPr>
    </w:p>
    <w:p w14:paraId="3577EF28" w14:textId="77777777" w:rsidR="00DC38B9" w:rsidRDefault="00DC38B9" w:rsidP="00D11800">
      <w:pPr>
        <w:pStyle w:val="BodyText"/>
        <w:spacing w:after="0"/>
        <w:jc w:val="center"/>
        <w:rPr>
          <w:b/>
          <w:bCs/>
        </w:rPr>
      </w:pPr>
      <w:r w:rsidRPr="00EE565F">
        <w:rPr>
          <w:b/>
          <w:bCs/>
        </w:rPr>
        <w:t xml:space="preserve">Table </w:t>
      </w:r>
      <w:r w:rsidR="009B6EB2">
        <w:rPr>
          <w:b/>
          <w:bCs/>
        </w:rPr>
        <w:t>4</w:t>
      </w:r>
      <w:r w:rsidR="009B6EB2" w:rsidRPr="00EE565F">
        <w:rPr>
          <w:b/>
          <w:bCs/>
        </w:rPr>
        <w:t xml:space="preserve"> </w:t>
      </w:r>
      <w:r w:rsidR="009F42A8">
        <w:rPr>
          <w:b/>
          <w:bCs/>
        </w:rPr>
        <w:t>Local and global measur</w:t>
      </w:r>
      <w:r w:rsidR="00C27328">
        <w:rPr>
          <w:b/>
          <w:bCs/>
        </w:rPr>
        <w:t>ands for determination of demand level</w:t>
      </w:r>
      <w:r w:rsidRPr="00EE565F">
        <w:rPr>
          <w:b/>
          <w:bCs/>
        </w:rPr>
        <w:t xml:space="preserve"> </w:t>
      </w:r>
    </w:p>
    <w:tbl>
      <w:tblPr>
        <w:tblStyle w:val="TableGrid"/>
        <w:tblW w:w="0" w:type="auto"/>
        <w:jc w:val="center"/>
        <w:tblCellMar>
          <w:left w:w="115" w:type="dxa"/>
          <w:right w:w="115" w:type="dxa"/>
        </w:tblCellMar>
        <w:tblLook w:val="04A0" w:firstRow="1" w:lastRow="0" w:firstColumn="1" w:lastColumn="0" w:noHBand="0" w:noVBand="1"/>
      </w:tblPr>
      <w:tblGrid>
        <w:gridCol w:w="1750"/>
        <w:gridCol w:w="1670"/>
        <w:gridCol w:w="3176"/>
      </w:tblGrid>
      <w:tr w:rsidR="00C27328" w14:paraId="1336FD7B" w14:textId="77777777" w:rsidTr="00000E2B">
        <w:trPr>
          <w:jc w:val="center"/>
        </w:trPr>
        <w:tc>
          <w:tcPr>
            <w:tcW w:w="6596" w:type="dxa"/>
            <w:gridSpan w:val="3"/>
            <w:vAlign w:val="center"/>
          </w:tcPr>
          <w:p w14:paraId="551EA1EE" w14:textId="77777777" w:rsidR="00C27328" w:rsidRDefault="00000E2B" w:rsidP="00D11800">
            <w:pPr>
              <w:pStyle w:val="BodyText"/>
              <w:spacing w:after="0"/>
              <w:jc w:val="center"/>
              <w:rPr>
                <w:b/>
                <w:bCs/>
              </w:rPr>
            </w:pPr>
            <w:r>
              <w:rPr>
                <w:b/>
                <w:bCs/>
              </w:rPr>
              <w:t>SHM Measurements</w:t>
            </w:r>
          </w:p>
        </w:tc>
      </w:tr>
      <w:tr w:rsidR="00000E2B" w14:paraId="27D771BE" w14:textId="77777777" w:rsidTr="00000E2B">
        <w:trPr>
          <w:jc w:val="center"/>
        </w:trPr>
        <w:tc>
          <w:tcPr>
            <w:tcW w:w="1750" w:type="dxa"/>
            <w:vMerge w:val="restart"/>
            <w:vAlign w:val="center"/>
          </w:tcPr>
          <w:p w14:paraId="3FA71F3E" w14:textId="77777777" w:rsidR="00000E2B" w:rsidRDefault="00000E2B" w:rsidP="00D11800">
            <w:pPr>
              <w:pStyle w:val="BodyText"/>
              <w:spacing w:after="0"/>
              <w:jc w:val="center"/>
              <w:rPr>
                <w:b/>
                <w:bCs/>
              </w:rPr>
            </w:pPr>
            <w:r>
              <w:rPr>
                <w:b/>
                <w:bCs/>
              </w:rPr>
              <w:t>”Normalized”</w:t>
            </w:r>
          </w:p>
        </w:tc>
        <w:tc>
          <w:tcPr>
            <w:tcW w:w="1670" w:type="dxa"/>
            <w:vMerge w:val="restart"/>
            <w:vAlign w:val="center"/>
          </w:tcPr>
          <w:p w14:paraId="096652E9" w14:textId="77777777" w:rsidR="00000E2B" w:rsidRPr="00FD7257" w:rsidRDefault="00000E2B" w:rsidP="00D11800">
            <w:pPr>
              <w:pStyle w:val="BodyText"/>
              <w:spacing w:after="0"/>
              <w:jc w:val="center"/>
            </w:pPr>
            <w:r w:rsidRPr="00FD7257">
              <w:t>Strain</w:t>
            </w:r>
          </w:p>
        </w:tc>
        <w:tc>
          <w:tcPr>
            <w:tcW w:w="3176" w:type="dxa"/>
            <w:vAlign w:val="center"/>
          </w:tcPr>
          <w:p w14:paraId="35876FC4" w14:textId="77777777" w:rsidR="00000E2B" w:rsidRPr="00FD7257" w:rsidRDefault="00000E2B" w:rsidP="00D11800">
            <w:pPr>
              <w:pStyle w:val="BodyText"/>
              <w:spacing w:after="0" w:line="240" w:lineRule="auto"/>
              <w:jc w:val="center"/>
            </w:pPr>
            <w:r w:rsidRPr="00FD7257">
              <w:t>Flexural</w:t>
            </w:r>
          </w:p>
        </w:tc>
      </w:tr>
      <w:tr w:rsidR="00000E2B" w14:paraId="58FEC629" w14:textId="77777777" w:rsidTr="00000E2B">
        <w:trPr>
          <w:jc w:val="center"/>
        </w:trPr>
        <w:tc>
          <w:tcPr>
            <w:tcW w:w="1750" w:type="dxa"/>
            <w:vMerge/>
            <w:vAlign w:val="center"/>
          </w:tcPr>
          <w:p w14:paraId="0F336111" w14:textId="77777777" w:rsidR="00000E2B" w:rsidRDefault="00000E2B" w:rsidP="00D11800">
            <w:pPr>
              <w:pStyle w:val="BodyText"/>
              <w:spacing w:after="0"/>
              <w:jc w:val="center"/>
              <w:rPr>
                <w:b/>
                <w:bCs/>
              </w:rPr>
            </w:pPr>
          </w:p>
        </w:tc>
        <w:tc>
          <w:tcPr>
            <w:tcW w:w="1670" w:type="dxa"/>
            <w:vMerge/>
            <w:vAlign w:val="center"/>
          </w:tcPr>
          <w:p w14:paraId="411F70E3" w14:textId="77777777" w:rsidR="00000E2B" w:rsidRPr="00FD7257" w:rsidRDefault="00000E2B" w:rsidP="00D11800">
            <w:pPr>
              <w:pStyle w:val="BodyText"/>
              <w:spacing w:after="0"/>
              <w:jc w:val="center"/>
            </w:pPr>
          </w:p>
        </w:tc>
        <w:tc>
          <w:tcPr>
            <w:tcW w:w="3176" w:type="dxa"/>
            <w:vAlign w:val="center"/>
          </w:tcPr>
          <w:p w14:paraId="6E3A98A4" w14:textId="77777777" w:rsidR="00000E2B" w:rsidRPr="00FD7257" w:rsidRDefault="00000E2B" w:rsidP="00D11800">
            <w:pPr>
              <w:pStyle w:val="BodyText"/>
              <w:spacing w:after="0" w:line="240" w:lineRule="auto"/>
              <w:jc w:val="center"/>
            </w:pPr>
            <w:r w:rsidRPr="00FD7257">
              <w:t>Axial</w:t>
            </w:r>
          </w:p>
        </w:tc>
      </w:tr>
      <w:tr w:rsidR="00000E2B" w14:paraId="78370C60" w14:textId="77777777" w:rsidTr="00000E2B">
        <w:trPr>
          <w:jc w:val="center"/>
        </w:trPr>
        <w:tc>
          <w:tcPr>
            <w:tcW w:w="1750" w:type="dxa"/>
            <w:vMerge/>
            <w:vAlign w:val="center"/>
          </w:tcPr>
          <w:p w14:paraId="4104F307" w14:textId="77777777" w:rsidR="00000E2B" w:rsidRDefault="00000E2B" w:rsidP="00D11800">
            <w:pPr>
              <w:pStyle w:val="BodyText"/>
              <w:spacing w:after="0"/>
              <w:jc w:val="center"/>
              <w:rPr>
                <w:b/>
                <w:bCs/>
              </w:rPr>
            </w:pPr>
          </w:p>
        </w:tc>
        <w:tc>
          <w:tcPr>
            <w:tcW w:w="1670" w:type="dxa"/>
            <w:vMerge/>
            <w:vAlign w:val="center"/>
          </w:tcPr>
          <w:p w14:paraId="75EC2F1A" w14:textId="77777777" w:rsidR="00000E2B" w:rsidRPr="00FD7257" w:rsidRDefault="00000E2B" w:rsidP="00D11800">
            <w:pPr>
              <w:pStyle w:val="BodyText"/>
              <w:spacing w:after="0"/>
              <w:jc w:val="center"/>
            </w:pPr>
          </w:p>
        </w:tc>
        <w:tc>
          <w:tcPr>
            <w:tcW w:w="3176" w:type="dxa"/>
            <w:vAlign w:val="center"/>
          </w:tcPr>
          <w:p w14:paraId="00D7F74E" w14:textId="77777777" w:rsidR="00000E2B" w:rsidRPr="00FD7257" w:rsidRDefault="00000E2B" w:rsidP="00D11800">
            <w:pPr>
              <w:pStyle w:val="BodyText"/>
              <w:spacing w:after="0" w:line="240" w:lineRule="auto"/>
              <w:jc w:val="center"/>
            </w:pPr>
            <w:r w:rsidRPr="00FD7257">
              <w:t>Shear</w:t>
            </w:r>
          </w:p>
        </w:tc>
      </w:tr>
      <w:tr w:rsidR="00000E2B" w14:paraId="2C89C4C6" w14:textId="77777777" w:rsidTr="00000E2B">
        <w:trPr>
          <w:jc w:val="center"/>
        </w:trPr>
        <w:tc>
          <w:tcPr>
            <w:tcW w:w="1750" w:type="dxa"/>
            <w:vMerge/>
            <w:vAlign w:val="center"/>
          </w:tcPr>
          <w:p w14:paraId="72E2C30C" w14:textId="77777777" w:rsidR="00000E2B" w:rsidRDefault="00000E2B" w:rsidP="00D11800">
            <w:pPr>
              <w:pStyle w:val="BodyText"/>
              <w:spacing w:after="0"/>
              <w:jc w:val="center"/>
              <w:rPr>
                <w:b/>
                <w:bCs/>
              </w:rPr>
            </w:pPr>
          </w:p>
        </w:tc>
        <w:tc>
          <w:tcPr>
            <w:tcW w:w="1670" w:type="dxa"/>
            <w:vMerge/>
            <w:vAlign w:val="center"/>
          </w:tcPr>
          <w:p w14:paraId="006198A0" w14:textId="77777777" w:rsidR="00000E2B" w:rsidRPr="00FD7257" w:rsidRDefault="00000E2B" w:rsidP="00D11800">
            <w:pPr>
              <w:pStyle w:val="BodyText"/>
              <w:spacing w:after="0"/>
              <w:jc w:val="center"/>
            </w:pPr>
          </w:p>
        </w:tc>
        <w:tc>
          <w:tcPr>
            <w:tcW w:w="3176" w:type="dxa"/>
            <w:vAlign w:val="center"/>
          </w:tcPr>
          <w:p w14:paraId="3B28EFF1" w14:textId="77777777" w:rsidR="00000E2B" w:rsidRPr="00FD7257" w:rsidRDefault="00000E2B" w:rsidP="00D11800">
            <w:pPr>
              <w:pStyle w:val="BodyText"/>
              <w:spacing w:after="0" w:line="240" w:lineRule="auto"/>
              <w:jc w:val="center"/>
            </w:pPr>
            <w:r w:rsidRPr="00FD7257">
              <w:t>Neutral axis (composite action)</w:t>
            </w:r>
          </w:p>
        </w:tc>
      </w:tr>
      <w:tr w:rsidR="00000E2B" w14:paraId="53DDD498" w14:textId="77777777" w:rsidTr="00000E2B">
        <w:trPr>
          <w:jc w:val="center"/>
        </w:trPr>
        <w:tc>
          <w:tcPr>
            <w:tcW w:w="1750" w:type="dxa"/>
            <w:vMerge/>
            <w:vAlign w:val="center"/>
          </w:tcPr>
          <w:p w14:paraId="3C4EA816" w14:textId="77777777" w:rsidR="00000E2B" w:rsidRDefault="00000E2B" w:rsidP="00D11800">
            <w:pPr>
              <w:pStyle w:val="BodyText"/>
              <w:spacing w:after="0"/>
              <w:jc w:val="center"/>
              <w:rPr>
                <w:b/>
                <w:bCs/>
              </w:rPr>
            </w:pPr>
          </w:p>
        </w:tc>
        <w:tc>
          <w:tcPr>
            <w:tcW w:w="1670" w:type="dxa"/>
            <w:vMerge/>
            <w:vAlign w:val="center"/>
          </w:tcPr>
          <w:p w14:paraId="30932AC3" w14:textId="77777777" w:rsidR="00000E2B" w:rsidRPr="00FD7257" w:rsidRDefault="00000E2B" w:rsidP="00D11800">
            <w:pPr>
              <w:pStyle w:val="BodyText"/>
              <w:spacing w:after="0"/>
              <w:jc w:val="center"/>
            </w:pPr>
          </w:p>
        </w:tc>
        <w:tc>
          <w:tcPr>
            <w:tcW w:w="3176" w:type="dxa"/>
            <w:vAlign w:val="center"/>
          </w:tcPr>
          <w:p w14:paraId="18DC3B5B" w14:textId="77777777" w:rsidR="00000E2B" w:rsidRPr="00FD7257" w:rsidRDefault="00000E2B" w:rsidP="00D11800">
            <w:pPr>
              <w:pStyle w:val="BodyText"/>
              <w:spacing w:after="0" w:line="240" w:lineRule="auto"/>
              <w:jc w:val="center"/>
            </w:pPr>
            <w:r w:rsidRPr="00FD7257">
              <w:t>Load distribution</w:t>
            </w:r>
          </w:p>
        </w:tc>
      </w:tr>
      <w:tr w:rsidR="00000E2B" w14:paraId="54C5DA17" w14:textId="77777777" w:rsidTr="00000E2B">
        <w:trPr>
          <w:jc w:val="center"/>
        </w:trPr>
        <w:tc>
          <w:tcPr>
            <w:tcW w:w="1750" w:type="dxa"/>
            <w:vMerge w:val="restart"/>
            <w:vAlign w:val="center"/>
          </w:tcPr>
          <w:p w14:paraId="0031B073" w14:textId="77777777" w:rsidR="00000E2B" w:rsidRDefault="00000E2B" w:rsidP="00D11800">
            <w:pPr>
              <w:pStyle w:val="BodyText"/>
              <w:spacing w:after="0"/>
              <w:jc w:val="center"/>
              <w:rPr>
                <w:b/>
                <w:bCs/>
              </w:rPr>
            </w:pPr>
            <w:r>
              <w:rPr>
                <w:b/>
                <w:bCs/>
              </w:rPr>
              <w:t>”Absolute”</w:t>
            </w:r>
          </w:p>
        </w:tc>
        <w:tc>
          <w:tcPr>
            <w:tcW w:w="1670" w:type="dxa"/>
            <w:vMerge w:val="restart"/>
            <w:vAlign w:val="center"/>
          </w:tcPr>
          <w:p w14:paraId="0D4AEE78" w14:textId="77777777" w:rsidR="00000E2B" w:rsidRPr="00FD7257" w:rsidRDefault="00000E2B" w:rsidP="00D11800">
            <w:pPr>
              <w:pStyle w:val="BodyText"/>
              <w:spacing w:after="0"/>
              <w:jc w:val="center"/>
            </w:pPr>
            <w:r w:rsidRPr="00FD7257">
              <w:t>Deflection</w:t>
            </w:r>
          </w:p>
        </w:tc>
        <w:tc>
          <w:tcPr>
            <w:tcW w:w="3176" w:type="dxa"/>
            <w:vAlign w:val="center"/>
          </w:tcPr>
          <w:p w14:paraId="0EAB1809" w14:textId="77777777" w:rsidR="00000E2B" w:rsidRPr="00FD7257" w:rsidRDefault="00000E2B" w:rsidP="00D11800">
            <w:pPr>
              <w:pStyle w:val="BodyText"/>
              <w:spacing w:after="0" w:line="240" w:lineRule="auto"/>
              <w:jc w:val="center"/>
            </w:pPr>
            <w:r w:rsidRPr="00FD7257">
              <w:t>Vertical deflection</w:t>
            </w:r>
            <w:r>
              <w:t xml:space="preserve"> and deflection basin</w:t>
            </w:r>
          </w:p>
        </w:tc>
      </w:tr>
      <w:tr w:rsidR="00000E2B" w14:paraId="60D4C5F4" w14:textId="77777777" w:rsidTr="00000E2B">
        <w:trPr>
          <w:jc w:val="center"/>
        </w:trPr>
        <w:tc>
          <w:tcPr>
            <w:tcW w:w="1750" w:type="dxa"/>
            <w:vMerge/>
            <w:vAlign w:val="center"/>
          </w:tcPr>
          <w:p w14:paraId="454C843A" w14:textId="77777777" w:rsidR="00000E2B" w:rsidDel="00000E2B" w:rsidRDefault="00000E2B" w:rsidP="00D11800">
            <w:pPr>
              <w:pStyle w:val="BodyText"/>
              <w:spacing w:after="0"/>
              <w:jc w:val="center"/>
              <w:rPr>
                <w:b/>
                <w:bCs/>
              </w:rPr>
            </w:pPr>
          </w:p>
        </w:tc>
        <w:tc>
          <w:tcPr>
            <w:tcW w:w="1670" w:type="dxa"/>
            <w:vMerge/>
            <w:vAlign w:val="center"/>
          </w:tcPr>
          <w:p w14:paraId="23797B64" w14:textId="77777777" w:rsidR="00000E2B" w:rsidRPr="00FD7257" w:rsidRDefault="00000E2B" w:rsidP="00D11800">
            <w:pPr>
              <w:pStyle w:val="BodyText"/>
              <w:spacing w:after="0"/>
              <w:jc w:val="center"/>
            </w:pPr>
          </w:p>
        </w:tc>
        <w:tc>
          <w:tcPr>
            <w:tcW w:w="3176" w:type="dxa"/>
            <w:vAlign w:val="center"/>
          </w:tcPr>
          <w:p w14:paraId="067F6866" w14:textId="77777777" w:rsidR="00000E2B" w:rsidRPr="00FD7257" w:rsidRDefault="00000E2B" w:rsidP="00D11800">
            <w:pPr>
              <w:pStyle w:val="BodyText"/>
              <w:spacing w:after="0" w:line="240" w:lineRule="auto"/>
              <w:jc w:val="center"/>
            </w:pPr>
            <w:r>
              <w:t>Global stiffness</w:t>
            </w:r>
          </w:p>
        </w:tc>
      </w:tr>
      <w:tr w:rsidR="00000E2B" w14:paraId="5C0B75BD" w14:textId="77777777" w:rsidTr="00000E2B">
        <w:trPr>
          <w:jc w:val="center"/>
        </w:trPr>
        <w:tc>
          <w:tcPr>
            <w:tcW w:w="1750" w:type="dxa"/>
            <w:vMerge/>
            <w:vAlign w:val="center"/>
          </w:tcPr>
          <w:p w14:paraId="5DBB049F" w14:textId="77777777" w:rsidR="00000E2B" w:rsidRDefault="00000E2B" w:rsidP="00D11800">
            <w:pPr>
              <w:pStyle w:val="BodyText"/>
              <w:spacing w:after="0"/>
              <w:jc w:val="center"/>
              <w:rPr>
                <w:b/>
                <w:bCs/>
              </w:rPr>
            </w:pPr>
          </w:p>
        </w:tc>
        <w:tc>
          <w:tcPr>
            <w:tcW w:w="1670" w:type="dxa"/>
            <w:vMerge/>
            <w:vAlign w:val="center"/>
          </w:tcPr>
          <w:p w14:paraId="6AAD1F93" w14:textId="77777777" w:rsidR="00000E2B" w:rsidRPr="00FD7257" w:rsidRDefault="00000E2B" w:rsidP="00D11800">
            <w:pPr>
              <w:pStyle w:val="BodyText"/>
              <w:spacing w:after="0"/>
              <w:jc w:val="center"/>
            </w:pPr>
          </w:p>
        </w:tc>
        <w:tc>
          <w:tcPr>
            <w:tcW w:w="3176" w:type="dxa"/>
            <w:vAlign w:val="center"/>
          </w:tcPr>
          <w:p w14:paraId="0EA1461D" w14:textId="77777777" w:rsidR="00000E2B" w:rsidRPr="00FD7257" w:rsidRDefault="00000E2B" w:rsidP="00D11800">
            <w:pPr>
              <w:pStyle w:val="BodyText"/>
              <w:spacing w:after="0" w:line="240" w:lineRule="auto"/>
              <w:jc w:val="center"/>
            </w:pPr>
            <w:r w:rsidRPr="00FD7257">
              <w:t>Bearing movement</w:t>
            </w:r>
          </w:p>
        </w:tc>
      </w:tr>
      <w:tr w:rsidR="00000E2B" w14:paraId="73DA2C1D" w14:textId="77777777" w:rsidTr="00000E2B">
        <w:trPr>
          <w:jc w:val="center"/>
        </w:trPr>
        <w:tc>
          <w:tcPr>
            <w:tcW w:w="1750" w:type="dxa"/>
            <w:vMerge/>
            <w:vAlign w:val="center"/>
          </w:tcPr>
          <w:p w14:paraId="3EB0BE22" w14:textId="77777777" w:rsidR="00000E2B" w:rsidRDefault="00000E2B" w:rsidP="00D11800">
            <w:pPr>
              <w:pStyle w:val="BodyText"/>
              <w:spacing w:after="0"/>
              <w:jc w:val="center"/>
              <w:rPr>
                <w:b/>
                <w:bCs/>
              </w:rPr>
            </w:pPr>
          </w:p>
        </w:tc>
        <w:tc>
          <w:tcPr>
            <w:tcW w:w="1670" w:type="dxa"/>
            <w:vMerge/>
            <w:vAlign w:val="center"/>
          </w:tcPr>
          <w:p w14:paraId="1D7AFC77" w14:textId="77777777" w:rsidR="00000E2B" w:rsidRPr="00FD7257" w:rsidRDefault="00000E2B" w:rsidP="00D11800">
            <w:pPr>
              <w:pStyle w:val="BodyText"/>
              <w:spacing w:after="0"/>
              <w:jc w:val="center"/>
            </w:pPr>
          </w:p>
        </w:tc>
        <w:tc>
          <w:tcPr>
            <w:tcW w:w="3176" w:type="dxa"/>
            <w:vAlign w:val="center"/>
          </w:tcPr>
          <w:p w14:paraId="12341A1B" w14:textId="77777777" w:rsidR="00000E2B" w:rsidRPr="00FD7257" w:rsidRDefault="00000E2B" w:rsidP="00D11800">
            <w:pPr>
              <w:pStyle w:val="BodyText"/>
              <w:spacing w:after="0" w:line="240" w:lineRule="auto"/>
              <w:jc w:val="center"/>
            </w:pPr>
            <w:r w:rsidRPr="00FD7257">
              <w:t>Joint displacement</w:t>
            </w:r>
          </w:p>
        </w:tc>
      </w:tr>
      <w:tr w:rsidR="00000E2B" w14:paraId="49D747BA" w14:textId="77777777" w:rsidTr="00000E2B">
        <w:trPr>
          <w:jc w:val="center"/>
        </w:trPr>
        <w:tc>
          <w:tcPr>
            <w:tcW w:w="1750" w:type="dxa"/>
            <w:vMerge/>
            <w:vAlign w:val="center"/>
          </w:tcPr>
          <w:p w14:paraId="13DB381E" w14:textId="77777777" w:rsidR="00000E2B" w:rsidRDefault="00000E2B" w:rsidP="00D11800">
            <w:pPr>
              <w:pStyle w:val="BodyText"/>
              <w:spacing w:after="0"/>
              <w:jc w:val="center"/>
              <w:rPr>
                <w:b/>
                <w:bCs/>
              </w:rPr>
            </w:pPr>
          </w:p>
        </w:tc>
        <w:tc>
          <w:tcPr>
            <w:tcW w:w="1670" w:type="dxa"/>
            <w:vMerge w:val="restart"/>
            <w:vAlign w:val="center"/>
          </w:tcPr>
          <w:p w14:paraId="5C0499CF" w14:textId="77777777" w:rsidR="00000E2B" w:rsidRPr="00FD7257" w:rsidRDefault="00000E2B" w:rsidP="00D11800">
            <w:pPr>
              <w:pStyle w:val="BodyText"/>
              <w:spacing w:after="0"/>
              <w:jc w:val="center"/>
            </w:pPr>
            <w:r w:rsidRPr="00FD7257">
              <w:t>Rotation</w:t>
            </w:r>
          </w:p>
        </w:tc>
        <w:tc>
          <w:tcPr>
            <w:tcW w:w="3176" w:type="dxa"/>
            <w:vAlign w:val="center"/>
          </w:tcPr>
          <w:p w14:paraId="378D7BE8" w14:textId="77777777" w:rsidR="00000E2B" w:rsidRPr="00FD7257" w:rsidRDefault="00000E2B" w:rsidP="00D11800">
            <w:pPr>
              <w:pStyle w:val="BodyText"/>
              <w:spacing w:after="0" w:line="240" w:lineRule="auto"/>
              <w:jc w:val="center"/>
            </w:pPr>
            <w:r w:rsidRPr="00FD7257">
              <w:t>Beam rotation</w:t>
            </w:r>
          </w:p>
        </w:tc>
      </w:tr>
      <w:tr w:rsidR="00000E2B" w14:paraId="47452B70" w14:textId="77777777" w:rsidTr="00000E2B">
        <w:trPr>
          <w:jc w:val="center"/>
        </w:trPr>
        <w:tc>
          <w:tcPr>
            <w:tcW w:w="1750" w:type="dxa"/>
            <w:vMerge/>
            <w:vAlign w:val="center"/>
          </w:tcPr>
          <w:p w14:paraId="62E7793E" w14:textId="77777777" w:rsidR="00000E2B" w:rsidRDefault="00000E2B" w:rsidP="00D11800">
            <w:pPr>
              <w:pStyle w:val="BodyText"/>
              <w:spacing w:after="0"/>
              <w:jc w:val="center"/>
              <w:rPr>
                <w:b/>
                <w:bCs/>
              </w:rPr>
            </w:pPr>
          </w:p>
        </w:tc>
        <w:tc>
          <w:tcPr>
            <w:tcW w:w="1670" w:type="dxa"/>
            <w:vMerge/>
            <w:vAlign w:val="center"/>
          </w:tcPr>
          <w:p w14:paraId="65233515" w14:textId="77777777" w:rsidR="00000E2B" w:rsidRPr="00FD7257" w:rsidRDefault="00000E2B" w:rsidP="00D11800">
            <w:pPr>
              <w:pStyle w:val="BodyText"/>
              <w:spacing w:after="0"/>
              <w:jc w:val="center"/>
            </w:pPr>
          </w:p>
        </w:tc>
        <w:tc>
          <w:tcPr>
            <w:tcW w:w="3176" w:type="dxa"/>
            <w:vAlign w:val="center"/>
          </w:tcPr>
          <w:p w14:paraId="12B8669C" w14:textId="77777777" w:rsidR="00000E2B" w:rsidRPr="00FD7257" w:rsidRDefault="00000E2B" w:rsidP="00D11800">
            <w:pPr>
              <w:pStyle w:val="BodyText"/>
              <w:spacing w:after="0" w:line="240" w:lineRule="auto"/>
              <w:jc w:val="center"/>
            </w:pPr>
            <w:r w:rsidRPr="00FD7257">
              <w:t>Support rigidity</w:t>
            </w:r>
          </w:p>
        </w:tc>
      </w:tr>
      <w:tr w:rsidR="00000E2B" w14:paraId="3E2ACB7A" w14:textId="77777777" w:rsidTr="00000E2B">
        <w:trPr>
          <w:jc w:val="center"/>
        </w:trPr>
        <w:tc>
          <w:tcPr>
            <w:tcW w:w="1750" w:type="dxa"/>
            <w:vMerge/>
            <w:vAlign w:val="center"/>
          </w:tcPr>
          <w:p w14:paraId="43A04D71" w14:textId="77777777" w:rsidR="00000E2B" w:rsidRDefault="00000E2B" w:rsidP="00D11800">
            <w:pPr>
              <w:pStyle w:val="BodyText"/>
              <w:spacing w:after="0"/>
              <w:jc w:val="center"/>
              <w:rPr>
                <w:b/>
                <w:bCs/>
              </w:rPr>
            </w:pPr>
          </w:p>
        </w:tc>
        <w:tc>
          <w:tcPr>
            <w:tcW w:w="1670" w:type="dxa"/>
            <w:vMerge w:val="restart"/>
            <w:vAlign w:val="center"/>
          </w:tcPr>
          <w:p w14:paraId="77C7B526" w14:textId="77777777" w:rsidR="00000E2B" w:rsidRPr="00FD7257" w:rsidRDefault="00000E2B" w:rsidP="00D11800">
            <w:pPr>
              <w:pStyle w:val="BodyText"/>
              <w:spacing w:after="0"/>
              <w:jc w:val="center"/>
            </w:pPr>
            <w:r w:rsidRPr="00FD7257">
              <w:t>Temperature</w:t>
            </w:r>
          </w:p>
        </w:tc>
        <w:tc>
          <w:tcPr>
            <w:tcW w:w="3176" w:type="dxa"/>
            <w:vAlign w:val="center"/>
          </w:tcPr>
          <w:p w14:paraId="437D6F7C" w14:textId="77777777" w:rsidR="00000E2B" w:rsidRPr="00FD7257" w:rsidRDefault="00000E2B" w:rsidP="00D11800">
            <w:pPr>
              <w:pStyle w:val="BodyText"/>
              <w:spacing w:after="0" w:line="240" w:lineRule="auto"/>
              <w:jc w:val="center"/>
            </w:pPr>
            <w:r w:rsidRPr="00FD7257">
              <w:t>Embedded</w:t>
            </w:r>
          </w:p>
        </w:tc>
      </w:tr>
      <w:tr w:rsidR="00000E2B" w14:paraId="5B8A9D41" w14:textId="77777777" w:rsidTr="00000E2B">
        <w:trPr>
          <w:jc w:val="center"/>
        </w:trPr>
        <w:tc>
          <w:tcPr>
            <w:tcW w:w="1750" w:type="dxa"/>
            <w:vMerge/>
            <w:vAlign w:val="center"/>
          </w:tcPr>
          <w:p w14:paraId="0ACCE296" w14:textId="77777777" w:rsidR="00000E2B" w:rsidRDefault="00000E2B" w:rsidP="00D11800">
            <w:pPr>
              <w:pStyle w:val="BodyText"/>
              <w:spacing w:after="0"/>
              <w:jc w:val="center"/>
              <w:rPr>
                <w:b/>
                <w:bCs/>
              </w:rPr>
            </w:pPr>
          </w:p>
        </w:tc>
        <w:tc>
          <w:tcPr>
            <w:tcW w:w="1670" w:type="dxa"/>
            <w:vMerge/>
            <w:vAlign w:val="center"/>
          </w:tcPr>
          <w:p w14:paraId="711D511B" w14:textId="77777777" w:rsidR="00000E2B" w:rsidRPr="00FD7257" w:rsidRDefault="00000E2B" w:rsidP="00D11800">
            <w:pPr>
              <w:pStyle w:val="BodyText"/>
              <w:spacing w:after="0"/>
              <w:jc w:val="center"/>
            </w:pPr>
          </w:p>
        </w:tc>
        <w:tc>
          <w:tcPr>
            <w:tcW w:w="3176" w:type="dxa"/>
            <w:vAlign w:val="center"/>
          </w:tcPr>
          <w:p w14:paraId="0CBD76FE" w14:textId="77777777" w:rsidR="00000E2B" w:rsidRPr="00FD7257" w:rsidRDefault="00000E2B" w:rsidP="00D11800">
            <w:pPr>
              <w:pStyle w:val="BodyText"/>
              <w:spacing w:after="0" w:line="240" w:lineRule="auto"/>
              <w:jc w:val="center"/>
            </w:pPr>
            <w:r w:rsidRPr="00FD7257">
              <w:t>Surface</w:t>
            </w:r>
          </w:p>
        </w:tc>
      </w:tr>
      <w:tr w:rsidR="00000E2B" w14:paraId="2DE7022E" w14:textId="77777777" w:rsidTr="00000E2B">
        <w:trPr>
          <w:jc w:val="center"/>
        </w:trPr>
        <w:tc>
          <w:tcPr>
            <w:tcW w:w="1750" w:type="dxa"/>
            <w:vMerge/>
            <w:vAlign w:val="center"/>
          </w:tcPr>
          <w:p w14:paraId="6FBF9C2E" w14:textId="77777777" w:rsidR="00000E2B" w:rsidRDefault="00000E2B" w:rsidP="00D11800">
            <w:pPr>
              <w:pStyle w:val="BodyText"/>
              <w:spacing w:after="0"/>
              <w:jc w:val="center"/>
              <w:rPr>
                <w:b/>
                <w:bCs/>
              </w:rPr>
            </w:pPr>
          </w:p>
        </w:tc>
        <w:tc>
          <w:tcPr>
            <w:tcW w:w="1670" w:type="dxa"/>
            <w:vMerge w:val="restart"/>
            <w:vAlign w:val="center"/>
          </w:tcPr>
          <w:p w14:paraId="24D77B30" w14:textId="77777777" w:rsidR="00000E2B" w:rsidRPr="00FD7257" w:rsidRDefault="00000E2B" w:rsidP="00D11800">
            <w:pPr>
              <w:pStyle w:val="BodyText"/>
              <w:spacing w:after="0"/>
              <w:jc w:val="center"/>
            </w:pPr>
            <w:r w:rsidRPr="00FD7257">
              <w:t>Acceler</w:t>
            </w:r>
            <w:r>
              <w:t>ation</w:t>
            </w:r>
          </w:p>
        </w:tc>
        <w:tc>
          <w:tcPr>
            <w:tcW w:w="3176" w:type="dxa"/>
            <w:vAlign w:val="center"/>
          </w:tcPr>
          <w:p w14:paraId="799D9842" w14:textId="77777777" w:rsidR="00000E2B" w:rsidRPr="00FD7257" w:rsidRDefault="00000E2B" w:rsidP="00D11800">
            <w:pPr>
              <w:pStyle w:val="BodyText"/>
              <w:spacing w:after="0" w:line="240" w:lineRule="auto"/>
              <w:jc w:val="center"/>
            </w:pPr>
            <w:r w:rsidRPr="00FD7257">
              <w:t>Modal shapes</w:t>
            </w:r>
          </w:p>
        </w:tc>
      </w:tr>
      <w:tr w:rsidR="00000E2B" w14:paraId="0714E54A" w14:textId="77777777" w:rsidTr="00000E2B">
        <w:trPr>
          <w:jc w:val="center"/>
        </w:trPr>
        <w:tc>
          <w:tcPr>
            <w:tcW w:w="1750" w:type="dxa"/>
            <w:vMerge/>
            <w:vAlign w:val="center"/>
          </w:tcPr>
          <w:p w14:paraId="124B6F43" w14:textId="77777777" w:rsidR="00000E2B" w:rsidRDefault="00000E2B" w:rsidP="00D11800">
            <w:pPr>
              <w:pStyle w:val="BodyText"/>
              <w:spacing w:after="0"/>
              <w:jc w:val="center"/>
              <w:rPr>
                <w:b/>
                <w:bCs/>
              </w:rPr>
            </w:pPr>
          </w:p>
        </w:tc>
        <w:tc>
          <w:tcPr>
            <w:tcW w:w="1670" w:type="dxa"/>
            <w:vMerge/>
            <w:vAlign w:val="center"/>
          </w:tcPr>
          <w:p w14:paraId="72F81AEE" w14:textId="77777777" w:rsidR="00000E2B" w:rsidRPr="00FD7257" w:rsidRDefault="00000E2B" w:rsidP="00D11800">
            <w:pPr>
              <w:pStyle w:val="BodyText"/>
              <w:spacing w:after="0"/>
              <w:jc w:val="center"/>
            </w:pPr>
          </w:p>
        </w:tc>
        <w:tc>
          <w:tcPr>
            <w:tcW w:w="3176" w:type="dxa"/>
            <w:vAlign w:val="center"/>
          </w:tcPr>
          <w:p w14:paraId="332E0224" w14:textId="77777777" w:rsidR="00000E2B" w:rsidRPr="00FD7257" w:rsidRDefault="00000E2B" w:rsidP="00D11800">
            <w:pPr>
              <w:pStyle w:val="BodyText"/>
              <w:spacing w:after="0" w:line="240" w:lineRule="auto"/>
              <w:jc w:val="center"/>
            </w:pPr>
            <w:r w:rsidRPr="00FD7257">
              <w:t>Eigen values</w:t>
            </w:r>
          </w:p>
        </w:tc>
      </w:tr>
    </w:tbl>
    <w:p w14:paraId="47AD02ED" w14:textId="77777777" w:rsidR="00C2729B" w:rsidRDefault="00C2729B" w:rsidP="00170E23">
      <w:pPr>
        <w:pStyle w:val="Heading4"/>
        <w:spacing w:before="0" w:after="120"/>
        <w:rPr>
          <w:i w:val="0"/>
          <w:iCs w:val="0"/>
        </w:rPr>
      </w:pPr>
    </w:p>
    <w:p w14:paraId="53561D08" w14:textId="77777777" w:rsidR="006131A4" w:rsidRPr="007A70E8" w:rsidRDefault="005C4574" w:rsidP="00170E23">
      <w:pPr>
        <w:pStyle w:val="Heading4"/>
        <w:spacing w:before="0" w:after="120"/>
      </w:pPr>
      <w:r>
        <w:t xml:space="preserve">1.3 </w:t>
      </w:r>
      <w:commentRangeStart w:id="50"/>
      <w:r w:rsidR="006131A4">
        <w:t>SHM/NDE</w:t>
      </w:r>
      <w:r w:rsidR="006131A4" w:rsidRPr="00476F55">
        <w:t xml:space="preserve"> Data </w:t>
      </w:r>
      <w:r w:rsidR="006131A4">
        <w:t>Fusion</w:t>
      </w:r>
      <w:commentRangeEnd w:id="50"/>
      <w:r w:rsidR="00B20AA6">
        <w:rPr>
          <w:rStyle w:val="CommentReference"/>
          <w:rFonts w:asciiTheme="minorHAnsi" w:eastAsiaTheme="minorEastAsia" w:hAnsiTheme="minorHAnsi"/>
          <w:b w:val="0"/>
          <w:i w:val="0"/>
          <w:iCs w:val="0"/>
          <w:color w:val="00000A"/>
        </w:rPr>
        <w:commentReference w:id="50"/>
      </w:r>
    </w:p>
    <w:p w14:paraId="1046CAD8" w14:textId="03B08EA1" w:rsidR="00E95081" w:rsidRDefault="00706F0C" w:rsidP="00E77123">
      <w:pPr>
        <w:pStyle w:val="BodyText"/>
        <w:spacing w:after="0"/>
        <w:rPr>
          <w:ins w:id="51" w:author="Babanajad, Saeed" w:date="2019-03-12T12:15:00Z"/>
        </w:rPr>
      </w:pPr>
      <w:r>
        <w:t xml:space="preserve">During </w:t>
      </w:r>
      <w:r w:rsidR="00E67596" w:rsidRPr="005902BE">
        <w:t>SHM/NDE campaigns, enormous amount of high resolution raw data is collected</w:t>
      </w:r>
      <w:r w:rsidR="00C538ED" w:rsidRPr="005902BE">
        <w:t xml:space="preserve"> for each technology</w:t>
      </w:r>
      <w:r w:rsidR="00E67596" w:rsidRPr="005902BE">
        <w:t xml:space="preserve">. </w:t>
      </w:r>
      <w:r w:rsidR="00D82316" w:rsidRPr="005902BE">
        <w:t>This huge</w:t>
      </w:r>
      <w:r>
        <w:t xml:space="preserve"> amount of</w:t>
      </w:r>
      <w:r w:rsidR="00D82316" w:rsidRPr="005902BE">
        <w:t xml:space="preserve"> data must be fused and integrated in a way that could be easily </w:t>
      </w:r>
      <w:r w:rsidR="00C20287" w:rsidRPr="005902BE">
        <w:t>employed</w:t>
      </w:r>
      <w:r w:rsidR="00D82316" w:rsidRPr="005902BE">
        <w:t xml:space="preserve"> for simulation purposes.</w:t>
      </w:r>
      <w:r w:rsidR="007900A2">
        <w:t xml:space="preserve"> </w:t>
      </w:r>
      <w:ins w:id="52" w:author="Babanajad, Saeed" w:date="2019-03-12T12:15:00Z">
        <w:r w:rsidR="00E95081">
          <w:t xml:space="preserve">As already discussed in </w:t>
        </w:r>
      </w:ins>
      <w:ins w:id="53" w:author="Babanajad, Saeed" w:date="2019-03-15T17:08:00Z">
        <w:r w:rsidR="00E77123">
          <w:t>S</w:t>
        </w:r>
      </w:ins>
      <w:ins w:id="54" w:author="Babanajad, Saeed" w:date="2019-03-12T12:15:00Z">
        <w:r w:rsidR="00E95081">
          <w:t>ection 1, the direct use of NDE data is the base approach in the current study to directly update the simulation models. The NDE results will be directly employed by simply changing constants or connectivity in order to reflect the type of deterioration identified by NDE.</w:t>
        </w:r>
      </w:ins>
    </w:p>
    <w:p w14:paraId="4C8F4078" w14:textId="5E166C14" w:rsidR="00791AB7" w:rsidRDefault="00791AB7" w:rsidP="00594E1B">
      <w:pPr>
        <w:pStyle w:val="BodyText"/>
        <w:spacing w:after="0"/>
      </w:pPr>
      <w:r>
        <w:t>To do so,</w:t>
      </w:r>
      <w:r w:rsidR="00C34427" w:rsidRPr="00C34427">
        <w:t xml:space="preserve"> data fusion </w:t>
      </w:r>
      <w:r>
        <w:t xml:space="preserve">will </w:t>
      </w:r>
      <w:r w:rsidR="00C34427" w:rsidRPr="00C34427">
        <w:t xml:space="preserve">combine several sources of raw data to produce </w:t>
      </w:r>
      <w:r w:rsidR="005A058F" w:rsidRPr="00C34427">
        <w:t>new fused</w:t>
      </w:r>
      <w:r w:rsidR="00C34427" w:rsidRPr="00C34427">
        <w:t xml:space="preserve"> data that </w:t>
      </w:r>
      <w:r w:rsidR="00706F0C">
        <w:t xml:space="preserve">carries information that may be more readily incorporated to improve simulation models (for both demand and capacity estimation). </w:t>
      </w:r>
      <w:ins w:id="55" w:author="Babanajad, Saeed" w:date="2019-03-15T13:22:00Z">
        <w:r w:rsidR="00594E1B">
          <w:t>In essence, the definition of data fusion corresponds to the following data analytics on the collected data:</w:t>
        </w:r>
      </w:ins>
    </w:p>
    <w:p w14:paraId="7431C20E" w14:textId="77777777" w:rsidR="007A0FE9" w:rsidRDefault="007A0FE9" w:rsidP="005B06DD">
      <w:pPr>
        <w:pStyle w:val="BodyText"/>
        <w:spacing w:after="0"/>
      </w:pPr>
    </w:p>
    <w:p w14:paraId="4C51460F" w14:textId="77777777" w:rsidR="00594E1B" w:rsidRDefault="00594E1B" w:rsidP="00594E1B">
      <w:pPr>
        <w:pStyle w:val="BodyText"/>
        <w:numPr>
          <w:ilvl w:val="0"/>
          <w:numId w:val="27"/>
        </w:numPr>
        <w:spacing w:after="0"/>
        <w:rPr>
          <w:ins w:id="56" w:author="Babanajad, Saeed" w:date="2019-03-15T13:25:00Z"/>
        </w:rPr>
      </w:pPr>
      <w:ins w:id="57" w:author="Babanajad, Saeed" w:date="2019-03-15T13:25:00Z">
        <w:r>
          <w:t xml:space="preserve">Combine multiple techniques: it is possible that two or more NDE/SHM techniques share the same meaning of a certain structural characteristic. For example, both ER and HCP techniques closely describe the level of corrosion in the concrete deck.  The first one concentrates on assessment of the corrosive environment; the second one evaluates the probability of active corrosion. It is interesting that GPR has also been shown to be a good descriptor of the corrosive environment in concrete decks (Gucunski et al. 2016). This is not surprising considering that all three methods are influenced by electrical properties or processes in the deck. </w:t>
        </w:r>
      </w:ins>
    </w:p>
    <w:p w14:paraId="64F980EB" w14:textId="77777777" w:rsidR="00594E1B" w:rsidRDefault="00594E1B" w:rsidP="00594E1B">
      <w:pPr>
        <w:pStyle w:val="BodyText"/>
        <w:spacing w:after="0"/>
        <w:rPr>
          <w:ins w:id="58" w:author="Babanajad, Saeed" w:date="2019-03-15T13:25:00Z"/>
        </w:rPr>
      </w:pPr>
    </w:p>
    <w:p w14:paraId="52D39E8C" w14:textId="3E3126E5" w:rsidR="00594E1B" w:rsidRDefault="00594E1B" w:rsidP="00594E1B">
      <w:pPr>
        <w:pStyle w:val="BodyText"/>
        <w:spacing w:after="0"/>
        <w:ind w:left="720"/>
        <w:rPr>
          <w:ins w:id="59" w:author="Babanajad, Saeed" w:date="2019-03-15T13:25:00Z"/>
        </w:rPr>
      </w:pPr>
      <w:ins w:id="60" w:author="Babanajad, Saeed" w:date="2019-03-15T13:25:00Z">
        <w:r w:rsidRPr="005902BE">
          <w:t>Fig</w:t>
        </w:r>
        <w:r>
          <w:t>. 5</w:t>
        </w:r>
        <w:r w:rsidRPr="005902BE">
          <w:t xml:space="preserve"> demonstrates the </w:t>
        </w:r>
        <w:r w:rsidRPr="006201D0">
          <w:t xml:space="preserve">results of an </w:t>
        </w:r>
        <w:r>
          <w:t>analysis</w:t>
        </w:r>
        <w:r w:rsidRPr="006201D0">
          <w:t xml:space="preserve"> conducted to identify the level of</w:t>
        </w:r>
        <w:r>
          <w:t xml:space="preserve"> </w:t>
        </w:r>
        <w:r w:rsidRPr="006201D0">
          <w:t>agreement between HCP, ER, and GPR</w:t>
        </w:r>
        <w:r>
          <w:t>. The experimental</w:t>
        </w:r>
        <w:r w:rsidRPr="005902BE">
          <w:t xml:space="preserve"> </w:t>
        </w:r>
        <w:r>
          <w:t xml:space="preserve">tests were conducted on the </w:t>
        </w:r>
      </w:ins>
      <w:r w:rsidRPr="005902BE">
        <w:t>Heymarket Bridge</w:t>
      </w:r>
      <w:r>
        <w:t xml:space="preserve"> in</w:t>
      </w:r>
      <w:r w:rsidRPr="005902BE">
        <w:t xml:space="preserve"> Virginia</w:t>
      </w:r>
      <w:r>
        <w:t xml:space="preserve"> </w:t>
      </w:r>
      <w:r w:rsidRPr="005902BE">
        <w:t>as a part of the Long-term Bridge Performance program (LTBP) Program</w:t>
      </w:r>
      <w:r>
        <w:t xml:space="preserve"> (Gucunski et al. 2016). The NDE tests were repeated</w:t>
      </w:r>
      <w:r w:rsidRPr="005902BE">
        <w:t xml:space="preserve"> in September 2009, August 2011, October 2014, and June 2015. Constructed</w:t>
      </w:r>
      <w:r>
        <w:t xml:space="preserve"> in 1979, it is a two-span con</w:t>
      </w:r>
      <w:r w:rsidRPr="005902BE">
        <w:t xml:space="preserve">tinuous steel girder structure with a bare reinforced concrete deck (Fig. </w:t>
      </w:r>
      <w:r>
        <w:t>6</w:t>
      </w:r>
      <w:r w:rsidRPr="005902BE">
        <w:t xml:space="preserve">) measuring 84.1 m (276 ft) long, 13.8 m (42 ft) wide, and 21.5 cm (8.5 in.) thick. The bridge has a skew angle of 17°. </w:t>
      </w:r>
    </w:p>
    <w:p w14:paraId="1B763F46" w14:textId="77777777" w:rsidR="00594E1B" w:rsidRDefault="00594E1B" w:rsidP="00594E1B">
      <w:pPr>
        <w:pStyle w:val="BodyText"/>
        <w:spacing w:after="0"/>
        <w:ind w:left="360"/>
        <w:rPr>
          <w:ins w:id="61" w:author="Babanajad, Saeed" w:date="2019-03-15T13:25:00Z"/>
        </w:rPr>
      </w:pPr>
    </w:p>
    <w:p w14:paraId="22660ED0" w14:textId="77777777" w:rsidR="00594E1B" w:rsidRDefault="00594E1B" w:rsidP="00594E1B">
      <w:pPr>
        <w:pStyle w:val="BodyText"/>
        <w:spacing w:after="0"/>
        <w:ind w:left="720"/>
        <w:rPr>
          <w:ins w:id="62" w:author="Babanajad, Saeed" w:date="2019-03-15T13:25:00Z"/>
        </w:rPr>
      </w:pPr>
      <w:ins w:id="63" w:author="Babanajad, Saeed" w:date="2019-03-15T13:25:00Z">
        <w:r>
          <w:t>The agreement in the surveys demonstrated high repeatability of the NDE measurements and high correlation between three electrical/electrochemical/electromagnetic methods: ER, HCP, and GPR. Reviewing the results reveal strong correlation (along with repeatability and consistency) between the results may assist in better detection of primary causes of structural defect. Therefore, it would be computationally effective to combine the correlated NDE tests results into a single index for model updating. One of the simplest way is to take the average of similar normalized NDE techniques’ test results (Gucunski et al. 2016).</w:t>
        </w:r>
      </w:ins>
    </w:p>
    <w:p w14:paraId="405305BF" w14:textId="6DAE9B9A" w:rsidR="00594E1B" w:rsidRDefault="00594E1B" w:rsidP="00594E1B">
      <w:pPr>
        <w:pStyle w:val="BodyText"/>
        <w:spacing w:after="0"/>
        <w:rPr>
          <w:ins w:id="64" w:author="Babanajad, Saeed" w:date="2019-03-15T13:25:00Z"/>
        </w:rPr>
      </w:pPr>
      <w:ins w:id="65" w:author="Babanajad, Saeed" w:date="2019-03-15T13:25:00Z">
        <w:r>
          <w:rPr>
            <w:noProof/>
            <w:lang w:eastAsia="en-US" w:bidi="ar-SA"/>
          </w:rPr>
          <w:drawing>
            <wp:inline distT="0" distB="0" distL="0" distR="0" wp14:anchorId="46ECD24F" wp14:editId="064CFFF0">
              <wp:extent cx="5943600" cy="2931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1160"/>
                      </a:xfrm>
                      <a:prstGeom prst="rect">
                        <a:avLst/>
                      </a:prstGeom>
                    </pic:spPr>
                  </pic:pic>
                </a:graphicData>
              </a:graphic>
            </wp:inline>
          </w:drawing>
        </w:r>
      </w:ins>
    </w:p>
    <w:p w14:paraId="4C105577" w14:textId="77777777" w:rsidR="00594E1B" w:rsidRPr="00A4274F" w:rsidRDefault="00594E1B" w:rsidP="00594E1B">
      <w:pPr>
        <w:autoSpaceDE w:val="0"/>
        <w:autoSpaceDN w:val="0"/>
        <w:adjustRightInd w:val="0"/>
        <w:spacing w:after="0" w:line="240" w:lineRule="auto"/>
        <w:jc w:val="center"/>
        <w:rPr>
          <w:ins w:id="66" w:author="Babanajad, Saeed" w:date="2019-03-15T13:25:00Z"/>
          <w:b/>
          <w:bCs/>
        </w:rPr>
      </w:pPr>
      <w:ins w:id="67" w:author="Babanajad, Saeed" w:date="2019-03-15T13:25:00Z">
        <w:r>
          <w:rPr>
            <w:b/>
            <w:bCs/>
          </w:rPr>
          <w:t>Figure 5</w:t>
        </w:r>
        <w:r w:rsidRPr="00EE565F">
          <w:rPr>
            <w:b/>
            <w:bCs/>
          </w:rPr>
          <w:t xml:space="preserve"> </w:t>
        </w:r>
        <w:r>
          <w:rPr>
            <w:b/>
            <w:bCs/>
          </w:rPr>
          <w:t>Agreement</w:t>
        </w:r>
        <w:r w:rsidRPr="00A4274F">
          <w:rPr>
            <w:b/>
            <w:bCs/>
          </w:rPr>
          <w:t xml:space="preserve"> between various electrical methods for assessing d</w:t>
        </w:r>
        <w:r w:rsidRPr="00582358">
          <w:rPr>
            <w:b/>
            <w:bCs/>
          </w:rPr>
          <w:t>eterioration (*normalized based</w:t>
        </w:r>
        <w:r>
          <w:rPr>
            <w:b/>
            <w:bCs/>
          </w:rPr>
          <w:t xml:space="preserve"> </w:t>
        </w:r>
        <w:r w:rsidRPr="00A4274F">
          <w:rPr>
            <w:b/>
            <w:bCs/>
          </w:rPr>
          <w:t>on number of</w:t>
        </w:r>
        <w:r w:rsidRPr="00582358">
          <w:rPr>
            <w:b/>
            <w:bCs/>
          </w:rPr>
          <w:t xml:space="preserve"> HCP locations indicating sound</w:t>
        </w:r>
        <w:r>
          <w:rPr>
            <w:b/>
            <w:bCs/>
          </w:rPr>
          <w:t xml:space="preserve"> </w:t>
        </w:r>
        <w:r w:rsidRPr="00A4274F">
          <w:rPr>
            <w:b/>
            <w:bCs/>
          </w:rPr>
          <w:t>or deteriorated condition)</w:t>
        </w:r>
        <w:r>
          <w:rPr>
            <w:b/>
            <w:bCs/>
          </w:rPr>
          <w:t xml:space="preserve"> (Gucunski et al. 2016)</w:t>
        </w:r>
      </w:ins>
    </w:p>
    <w:p w14:paraId="29AB9158" w14:textId="77777777" w:rsidR="00594E1B" w:rsidRDefault="00594E1B" w:rsidP="00594E1B">
      <w:pPr>
        <w:pStyle w:val="BodyText"/>
        <w:spacing w:after="0"/>
        <w:rPr>
          <w:ins w:id="68" w:author="Babanajad, Saeed" w:date="2019-03-15T13:25:00Z"/>
        </w:rPr>
      </w:pPr>
    </w:p>
    <w:p w14:paraId="35F3B203" w14:textId="77777777" w:rsidR="00594E1B" w:rsidRDefault="00594E1B" w:rsidP="00594E1B">
      <w:pPr>
        <w:pStyle w:val="BodyText"/>
        <w:spacing w:after="0"/>
        <w:rPr>
          <w:ins w:id="69" w:author="Babanajad, Saeed" w:date="2019-03-15T13:25:00Z"/>
        </w:rPr>
      </w:pPr>
    </w:p>
    <w:p w14:paraId="6100FD25" w14:textId="77777777" w:rsidR="00594E1B" w:rsidRDefault="00594E1B" w:rsidP="00594E1B">
      <w:pPr>
        <w:pStyle w:val="BodyText"/>
        <w:spacing w:after="0"/>
        <w:rPr>
          <w:ins w:id="70" w:author="Babanajad, Saeed" w:date="2019-03-15T13:25:00Z"/>
        </w:rPr>
      </w:pPr>
    </w:p>
    <w:p w14:paraId="7DFC6F65" w14:textId="58A1EE5D" w:rsidR="00594E1B" w:rsidRDefault="00594E1B" w:rsidP="00594E1B">
      <w:pPr>
        <w:pStyle w:val="BodyText"/>
        <w:spacing w:after="0"/>
      </w:pPr>
      <w:r w:rsidRPr="007D1DDC">
        <w:rPr>
          <w:rFonts w:ascii="Times" w:eastAsiaTheme="minorHAnsi" w:hAnsi="Times" w:cs="Times"/>
          <w:noProof/>
          <w:color w:val="000000"/>
          <w:sz w:val="26"/>
          <w:szCs w:val="26"/>
          <w:lang w:eastAsia="en-US" w:bidi="ar-SA"/>
        </w:rPr>
        <w:drawing>
          <wp:inline distT="0" distB="0" distL="0" distR="0" wp14:anchorId="5303487E" wp14:editId="4000ED5A">
            <wp:extent cx="5943600" cy="3105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3105785"/>
                    </a:xfrm>
                    <a:prstGeom prst="rect">
                      <a:avLst/>
                    </a:prstGeom>
                  </pic:spPr>
                </pic:pic>
              </a:graphicData>
            </a:graphic>
          </wp:inline>
        </w:drawing>
      </w:r>
    </w:p>
    <w:p w14:paraId="584A78AA" w14:textId="63F7C933" w:rsidR="00594E1B" w:rsidRDefault="00594E1B" w:rsidP="00594E1B">
      <w:pPr>
        <w:pStyle w:val="BodyText"/>
        <w:spacing w:after="0"/>
      </w:pPr>
      <w:r>
        <w:rPr>
          <w:rFonts w:ascii="Times" w:eastAsiaTheme="minorHAnsi" w:hAnsi="Times" w:cs="Times"/>
          <w:noProof/>
          <w:color w:val="000000"/>
          <w:sz w:val="24"/>
          <w:szCs w:val="24"/>
          <w:lang w:eastAsia="en-US" w:bidi="ar-SA"/>
        </w:rPr>
        <w:t>.</w:t>
      </w:r>
      <w:r w:rsidRPr="007D1DDC">
        <w:rPr>
          <w:rFonts w:ascii="Times" w:eastAsiaTheme="minorHAnsi" w:hAnsi="Times" w:cs="Times"/>
          <w:noProof/>
          <w:color w:val="000000"/>
          <w:sz w:val="24"/>
          <w:szCs w:val="24"/>
          <w:lang w:eastAsia="en-US" w:bidi="ar-SA"/>
        </w:rPr>
        <w:drawing>
          <wp:inline distT="0" distB="0" distL="0" distR="0" wp14:anchorId="7E9E7EE4" wp14:editId="2176F1EF">
            <wp:extent cx="5943600" cy="353738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478" cy="3542667"/>
                    </a:xfrm>
                    <a:prstGeom prst="rect">
                      <a:avLst/>
                    </a:prstGeom>
                  </pic:spPr>
                </pic:pic>
              </a:graphicData>
            </a:graphic>
          </wp:inline>
        </w:drawing>
      </w:r>
    </w:p>
    <w:p w14:paraId="3C03FF14" w14:textId="77777777" w:rsidR="00594E1B" w:rsidRPr="001330DA" w:rsidRDefault="00594E1B" w:rsidP="00594E1B">
      <w:pPr>
        <w:pStyle w:val="BodyText"/>
        <w:spacing w:after="120"/>
        <w:jc w:val="center"/>
        <w:rPr>
          <w:b/>
          <w:bCs/>
        </w:rPr>
      </w:pPr>
      <w:r>
        <w:rPr>
          <w:b/>
          <w:bCs/>
        </w:rPr>
        <w:t>Figure 6</w:t>
      </w:r>
      <w:r w:rsidRPr="00EE565F">
        <w:rPr>
          <w:b/>
          <w:bCs/>
        </w:rPr>
        <w:t xml:space="preserve"> </w:t>
      </w:r>
      <w:r>
        <w:rPr>
          <w:b/>
          <w:bCs/>
        </w:rPr>
        <w:t xml:space="preserve">a) </w:t>
      </w:r>
      <w:r w:rsidRPr="001330DA">
        <w:rPr>
          <w:b/>
          <w:bCs/>
        </w:rPr>
        <w:t>Rt. 15 over the I-66 Bridge in Haymarket, VA: (a) side view</w:t>
      </w:r>
      <w:r>
        <w:rPr>
          <w:b/>
          <w:bCs/>
        </w:rPr>
        <w:t xml:space="preserve">, b) </w:t>
      </w:r>
      <w:r w:rsidRPr="001330DA">
        <w:rPr>
          <w:b/>
          <w:bCs/>
        </w:rPr>
        <w:t>NDE technologies simultaneously deployed during data collection (image by Nenad Gucunski)</w:t>
      </w:r>
    </w:p>
    <w:p w14:paraId="005D7CA2" w14:textId="77777777" w:rsidR="00594E1B" w:rsidRDefault="00594E1B" w:rsidP="00594E1B">
      <w:pPr>
        <w:pStyle w:val="BodyText"/>
        <w:spacing w:after="0"/>
        <w:ind w:left="360"/>
        <w:rPr>
          <w:ins w:id="71" w:author="Babanajad, Saeed" w:date="2019-03-15T13:25:00Z"/>
        </w:rPr>
      </w:pPr>
    </w:p>
    <w:p w14:paraId="1D830894" w14:textId="4B262173" w:rsidR="00594E1B" w:rsidRDefault="00594E1B" w:rsidP="00594E1B">
      <w:pPr>
        <w:pStyle w:val="BodyText"/>
        <w:numPr>
          <w:ilvl w:val="0"/>
          <w:numId w:val="27"/>
        </w:numPr>
        <w:spacing w:after="0"/>
      </w:pPr>
      <w:ins w:id="72" w:author="Babanajad, Saeed" w:date="2019-03-15T13:25:00Z">
        <w:r>
          <w:t xml:space="preserve">Data Reduction: most NDE data is collected in foot to inch resolution. While this seems to be ideal, </w:t>
        </w:r>
      </w:ins>
      <w:ins w:id="73" w:author="Franklin Moon" w:date="2019-03-18T07:24:00Z">
        <w:r w:rsidR="007B12F9">
          <w:t xml:space="preserve">large local variations in parameters that may arise from such data could result in complex stress patterns that have little influence on the global responses of interest. </w:t>
        </w:r>
      </w:ins>
      <w:ins w:id="74" w:author="Babanajad, Saeed" w:date="2019-03-15T13:25:00Z">
        <w:r>
          <w:t>To cope with th</w:t>
        </w:r>
      </w:ins>
      <w:ins w:id="75" w:author="Franklin Moon" w:date="2019-03-18T07:25:00Z">
        <w:r w:rsidR="007B12F9">
          <w:t>is</w:t>
        </w:r>
      </w:ins>
      <w:ins w:id="76" w:author="Babanajad, Saeed" w:date="2019-03-15T13:25:00Z">
        <w:r>
          <w:t xml:space="preserve">, it is proposed </w:t>
        </w:r>
      </w:ins>
      <w:ins w:id="77" w:author="Franklin Moon" w:date="2019-03-18T07:17:00Z">
        <w:r w:rsidR="003C41BA">
          <w:t xml:space="preserve">that </w:t>
        </w:r>
      </w:ins>
      <w:ins w:id="78" w:author="Babanajad, Saeed" w:date="2019-03-15T13:25:00Z">
        <w:r>
          <w:t xml:space="preserve">the NDE data be </w:t>
        </w:r>
      </w:ins>
      <w:ins w:id="79" w:author="Franklin Moon" w:date="2019-03-18T07:25:00Z">
        <w:r w:rsidR="007B12F9">
          <w:t xml:space="preserve">smoothed through either a spatial averaging </w:t>
        </w:r>
      </w:ins>
      <w:ins w:id="80" w:author="Franklin Moon" w:date="2019-03-18T07:26:00Z">
        <w:r w:rsidR="007B12F9">
          <w:t xml:space="preserve">or manual </w:t>
        </w:r>
      </w:ins>
      <w:ins w:id="81" w:author="Franklin Moon" w:date="2019-03-18T07:25:00Z">
        <w:r w:rsidR="007B12F9">
          <w:t xml:space="preserve">approach </w:t>
        </w:r>
      </w:ins>
      <w:ins w:id="82" w:author="Franklin Moon" w:date="2019-03-18T07:26:00Z">
        <w:r w:rsidR="007B12F9">
          <w:t>prior to using the it for updating</w:t>
        </w:r>
      </w:ins>
      <w:ins w:id="83" w:author="Babanajad, Saeed" w:date="2019-03-15T13:25:00Z">
        <w:r>
          <w:t xml:space="preserve">. For example, the elastic modulus </w:t>
        </w:r>
      </w:ins>
      <w:ins w:id="84" w:author="Franklin Moon" w:date="2019-03-18T07:20:00Z">
        <w:r w:rsidR="003C41BA">
          <w:t>for the deck of the</w:t>
        </w:r>
      </w:ins>
      <w:ins w:id="85" w:author="Franklin Moon" w:date="2019-03-18T07:21:00Z">
        <w:r w:rsidR="003C41BA">
          <w:t xml:space="preserve"> </w:t>
        </w:r>
      </w:ins>
      <w:ins w:id="86" w:author="Babanajad, Saeed" w:date="2019-03-15T13:25:00Z">
        <w:r>
          <w:t xml:space="preserve">Heymarket Bridge </w:t>
        </w:r>
      </w:ins>
      <w:ins w:id="87" w:author="Franklin Moon" w:date="2019-03-18T07:20:00Z">
        <w:r w:rsidR="003C41BA">
          <w:t xml:space="preserve">would be </w:t>
        </w:r>
      </w:ins>
      <w:ins w:id="88" w:author="Franklin Moon" w:date="2019-03-18T07:26:00Z">
        <w:r w:rsidR="007B12F9">
          <w:t>smoothed to eliminate small</w:t>
        </w:r>
      </w:ins>
      <w:ins w:id="89" w:author="Franklin Moon" w:date="2019-03-18T07:27:00Z">
        <w:r w:rsidR="007B12F9">
          <w:t xml:space="preserve">, localized features but to retain the location of more </w:t>
        </w:r>
      </w:ins>
      <w:ins w:id="90" w:author="Franklin Moon" w:date="2019-03-18T07:18:00Z">
        <w:r w:rsidR="003C41BA">
          <w:t>appreciable changes</w:t>
        </w:r>
      </w:ins>
      <w:ins w:id="91" w:author="Babanajad, Saeed" w:date="2019-03-15T13:25:00Z">
        <w:r>
          <w:t xml:space="preserve">. </w:t>
        </w:r>
      </w:ins>
      <w:ins w:id="92" w:author="Franklin Moon" w:date="2019-03-18T07:21:00Z">
        <w:r w:rsidR="003C41BA">
          <w:t xml:space="preserve">This could be done by defining independent parameters for the different regions or through defining a damage function that </w:t>
        </w:r>
      </w:ins>
      <w:ins w:id="93" w:author="Franklin Moon" w:date="2019-03-18T07:22:00Z">
        <w:r w:rsidR="003C41BA">
          <w:t xml:space="preserve">accounts for the measure spatial variation of the parameter. In the later case a single parameter is updated and multiplied by the damage function to </w:t>
        </w:r>
      </w:ins>
      <w:ins w:id="94" w:author="Franklin Moon" w:date="2019-03-18T07:23:00Z">
        <w:r w:rsidR="003C41BA">
          <w:t xml:space="preserve">assign values spatially across the deck. </w:t>
        </w:r>
      </w:ins>
    </w:p>
    <w:p w14:paraId="56AE02DF" w14:textId="77777777" w:rsidR="007A0FE9" w:rsidRDefault="007A0FE9" w:rsidP="00646377">
      <w:pPr>
        <w:pStyle w:val="BodyText"/>
        <w:spacing w:after="0"/>
        <w:ind w:left="720"/>
        <w:rPr>
          <w:ins w:id="95" w:author="Babanajad, Saeed" w:date="2019-03-15T13:26:00Z"/>
        </w:rPr>
      </w:pPr>
    </w:p>
    <w:p w14:paraId="6F4628A1" w14:textId="77777777" w:rsidR="0018548A" w:rsidRDefault="0018548A" w:rsidP="0018548A">
      <w:pPr>
        <w:pStyle w:val="BodyText"/>
        <w:spacing w:after="0"/>
        <w:ind w:left="720"/>
        <w:rPr>
          <w:ins w:id="96" w:author="Babanajad, Saeed" w:date="2019-03-15T13:32:00Z"/>
        </w:rPr>
      </w:pPr>
    </w:p>
    <w:p w14:paraId="71918E77" w14:textId="77777777" w:rsidR="0018548A" w:rsidRDefault="0018548A" w:rsidP="0018548A">
      <w:pPr>
        <w:pStyle w:val="BodyText"/>
        <w:spacing w:after="0"/>
        <w:ind w:left="720"/>
        <w:rPr>
          <w:ins w:id="97" w:author="Babanajad, Saeed" w:date="2019-03-15T13:32:00Z"/>
        </w:rPr>
      </w:pPr>
    </w:p>
    <w:p w14:paraId="78134D4F" w14:textId="77777777" w:rsidR="0018548A" w:rsidRDefault="0018548A" w:rsidP="0018548A">
      <w:pPr>
        <w:pStyle w:val="BodyText"/>
        <w:spacing w:after="0"/>
        <w:ind w:left="720"/>
        <w:rPr>
          <w:ins w:id="98" w:author="Babanajad, Saeed" w:date="2019-03-15T13:32:00Z"/>
        </w:rPr>
      </w:pPr>
    </w:p>
    <w:p w14:paraId="1789C710" w14:textId="77777777" w:rsidR="0018548A" w:rsidRDefault="0018548A" w:rsidP="0018548A">
      <w:pPr>
        <w:pStyle w:val="BodyText"/>
        <w:spacing w:after="0"/>
        <w:ind w:left="720"/>
        <w:rPr>
          <w:ins w:id="99" w:author="Babanajad, Saeed" w:date="2019-03-15T13:32:00Z"/>
        </w:rPr>
      </w:pPr>
    </w:p>
    <w:p w14:paraId="1BA671ED" w14:textId="77777777" w:rsidR="0018548A" w:rsidRDefault="0018548A" w:rsidP="0018548A">
      <w:pPr>
        <w:pStyle w:val="BodyText"/>
        <w:spacing w:after="0"/>
        <w:ind w:left="720"/>
      </w:pPr>
    </w:p>
    <w:p w14:paraId="28AD3E14" w14:textId="77777777" w:rsidR="00B06575" w:rsidRDefault="00B06575" w:rsidP="00B06575">
      <w:pPr>
        <w:pStyle w:val="BodyText"/>
        <w:spacing w:after="0"/>
        <w:ind w:left="720"/>
        <w:rPr>
          <w:ins w:id="100" w:author="Babanajad, Saeed" w:date="2019-03-15T14:59:00Z"/>
        </w:rPr>
      </w:pPr>
    </w:p>
    <w:p w14:paraId="19333CDD" w14:textId="77777777" w:rsidR="00B06575" w:rsidRDefault="00B06575" w:rsidP="00B06575">
      <w:pPr>
        <w:pStyle w:val="BodyText"/>
        <w:spacing w:after="0"/>
        <w:ind w:left="720"/>
        <w:rPr>
          <w:ins w:id="101" w:author="Babanajad, Saeed" w:date="2019-03-15T14:59:00Z"/>
        </w:rPr>
      </w:pPr>
    </w:p>
    <w:p w14:paraId="5DB2BB95" w14:textId="4D540C89" w:rsidR="00B06575" w:rsidRDefault="00B06575" w:rsidP="009A1741">
      <w:pPr>
        <w:pStyle w:val="BodyText"/>
        <w:numPr>
          <w:ilvl w:val="0"/>
          <w:numId w:val="27"/>
        </w:numPr>
        <w:spacing w:after="0"/>
        <w:rPr>
          <w:ins w:id="102" w:author="Babanajad, Saeed" w:date="2019-03-15T14:59:00Z"/>
        </w:rPr>
      </w:pPr>
      <w:ins w:id="103" w:author="Babanajad, Saeed" w:date="2019-03-15T14:59:00Z">
        <w:r>
          <w:t xml:space="preserve">Data Simulation (or Statistical Data Simulation): To represent the variability inherent in the measured </w:t>
        </w:r>
        <w:r w:rsidRPr="005902BE">
          <w:t xml:space="preserve">NDE/SHM </w:t>
        </w:r>
        <w:r>
          <w:t>data appropriate probability distributions can be employed</w:t>
        </w:r>
        <w:r w:rsidRPr="005902BE">
          <w:t>.</w:t>
        </w:r>
        <w:r>
          <w:t xml:space="preserve"> Fig. </w:t>
        </w:r>
      </w:ins>
      <w:ins w:id="104" w:author="Babanajad, Saeed" w:date="2019-03-15T17:14:00Z">
        <w:r w:rsidR="009A1741">
          <w:t>7</w:t>
        </w:r>
      </w:ins>
      <w:ins w:id="105" w:author="Babanajad, Saeed" w:date="2019-03-15T14:59:00Z">
        <w:r>
          <w:t xml:space="preserve">, for example, demonstrates the </w:t>
        </w:r>
        <w:r w:rsidRPr="005902BE">
          <w:t xml:space="preserve">estimated concrete modulus collected by the </w:t>
        </w:r>
        <w:r w:rsidRPr="002E6C8E">
          <w:t>USW technique</w:t>
        </w:r>
        <w:r w:rsidRPr="005902BE">
          <w:t xml:space="preserve"> from the Heymarket Bridge</w:t>
        </w:r>
        <w:r>
          <w:t xml:space="preserve"> (Gucunski et al. 2016). </w:t>
        </w:r>
        <w:r w:rsidRPr="005902BE">
          <w:t>Changes in concrete quality described by the elastic modulus measurement using USW are</w:t>
        </w:r>
        <w:r>
          <w:t xml:space="preserve"> quantified in </w:t>
        </w:r>
        <w:r w:rsidRPr="005902BE">
          <w:t xml:space="preserve">Table </w:t>
        </w:r>
        <w:r>
          <w:t>5</w:t>
        </w:r>
        <w:r w:rsidRPr="005902BE">
          <w:t xml:space="preserve">. </w:t>
        </w:r>
        <w:r>
          <w:t>A review of the heat map reveals ex</w:t>
        </w:r>
        <w:r w:rsidRPr="005902BE">
          <w:t>pansion of zones with low moduli from 2011 to 2014 and 2015. Many of the low-moduli zones ma</w:t>
        </w:r>
        <w:r>
          <w:t>rked in red are more indica</w:t>
        </w:r>
        <w:r w:rsidRPr="005902BE">
          <w:t>ti</w:t>
        </w:r>
        <w:r>
          <w:t>ve</w:t>
        </w:r>
        <w:r w:rsidRPr="005902BE">
          <w:t xml:space="preserve"> of delamination than an actual measure of concrete modulus</w:t>
        </w:r>
        <w:r>
          <w:t xml:space="preserve"> (that is, the presence of the delamination violates some of the underlying assumptions required to estimate modulus)</w:t>
        </w:r>
        <w:r w:rsidRPr="005902BE">
          <w:t xml:space="preserve">. </w:t>
        </w:r>
        <w:r>
          <w:t>T</w:t>
        </w:r>
        <w:r w:rsidRPr="005902BE">
          <w:t xml:space="preserve">he overall statistics for changes in concrete modulus are described in Table </w:t>
        </w:r>
        <w:r>
          <w:t>5</w:t>
        </w:r>
        <w:r w:rsidRPr="005902BE">
          <w:t xml:space="preserve"> in terms of average modulus, standard deviation, and percentages of deck area in various modulus ranges. As quantified in the table, clear indicators of concrete quality degradation are decreased average modulus and increased spread of measured moduli expressed through standard deviation</w:t>
        </w:r>
        <w:r>
          <w:t xml:space="preserve">. Once in this form, the data could be readily incorporated into both capacity models through Monte Carlo sampling techniques and global models through either the definition of damage functions (to maintain the spatial distribution of this data) or through direct updating.  </w:t>
        </w:r>
      </w:ins>
    </w:p>
    <w:p w14:paraId="2CD3200B" w14:textId="77777777" w:rsidR="00B06575" w:rsidRDefault="00B06575" w:rsidP="00B06575">
      <w:pPr>
        <w:pStyle w:val="BodyText"/>
        <w:spacing w:after="0"/>
        <w:ind w:left="720"/>
        <w:rPr>
          <w:ins w:id="106" w:author="Babanajad, Saeed" w:date="2019-03-15T14:59:00Z"/>
        </w:rPr>
      </w:pPr>
    </w:p>
    <w:p w14:paraId="3A810277" w14:textId="6259EB46" w:rsidR="00B06575" w:rsidRDefault="00B06575" w:rsidP="00B06575">
      <w:pPr>
        <w:pStyle w:val="BodyText"/>
        <w:spacing w:after="0"/>
        <w:rPr>
          <w:ins w:id="107" w:author="Babanajad, Saeed" w:date="2019-03-15T14:59:00Z"/>
        </w:rPr>
      </w:pPr>
      <w:ins w:id="108" w:author="Babanajad, Saeed" w:date="2019-03-15T14:59:00Z">
        <w:r>
          <w:rPr>
            <w:noProof/>
            <w:lang w:eastAsia="en-US" w:bidi="ar-SA"/>
          </w:rPr>
          <w:drawing>
            <wp:inline distT="0" distB="0" distL="0" distR="0" wp14:anchorId="2B61F5B9" wp14:editId="681C7300">
              <wp:extent cx="5943600" cy="32492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49295"/>
                      </a:xfrm>
                      <a:prstGeom prst="rect">
                        <a:avLst/>
                      </a:prstGeom>
                    </pic:spPr>
                  </pic:pic>
                </a:graphicData>
              </a:graphic>
            </wp:inline>
          </w:drawing>
        </w:r>
      </w:ins>
    </w:p>
    <w:p w14:paraId="0248591D" w14:textId="53BE79D0" w:rsidR="00B06575" w:rsidRPr="001330DA" w:rsidRDefault="00B06575" w:rsidP="009A1741">
      <w:pPr>
        <w:pStyle w:val="BodyText"/>
        <w:spacing w:after="0"/>
        <w:rPr>
          <w:ins w:id="109" w:author="Babanajad, Saeed" w:date="2019-03-15T14:59:00Z"/>
          <w:b/>
          <w:bCs/>
        </w:rPr>
      </w:pPr>
      <w:ins w:id="110" w:author="Babanajad, Saeed" w:date="2019-03-15T14:59:00Z">
        <w:r>
          <w:rPr>
            <w:b/>
            <w:bCs/>
          </w:rPr>
          <w:t xml:space="preserve">Figure </w:t>
        </w:r>
      </w:ins>
      <w:ins w:id="111" w:author="Babanajad, Saeed" w:date="2019-03-15T17:14:00Z">
        <w:r w:rsidR="009A1741">
          <w:rPr>
            <w:b/>
            <w:bCs/>
          </w:rPr>
          <w:t>7</w:t>
        </w:r>
      </w:ins>
      <w:ins w:id="112" w:author="Babanajad, Saeed" w:date="2019-03-15T14:59:00Z">
        <w:r w:rsidRPr="00EE565F">
          <w:rPr>
            <w:b/>
            <w:bCs/>
          </w:rPr>
          <w:t xml:space="preserve"> </w:t>
        </w:r>
        <w:r w:rsidRPr="001330DA">
          <w:rPr>
            <w:b/>
            <w:bCs/>
          </w:rPr>
          <w:t>Concrete modulus maps from USW testing for the Haymarket Bridge deck from 2011 to 2015</w:t>
        </w:r>
      </w:ins>
    </w:p>
    <w:p w14:paraId="2C8F64C2" w14:textId="77777777" w:rsidR="00B06575" w:rsidRDefault="00B06575" w:rsidP="00B06575">
      <w:pPr>
        <w:pStyle w:val="BodyText"/>
        <w:spacing w:after="0"/>
        <w:ind w:left="360"/>
        <w:rPr>
          <w:ins w:id="113" w:author="Babanajad, Saeed" w:date="2019-03-15T14:59:00Z"/>
        </w:rPr>
      </w:pPr>
    </w:p>
    <w:p w14:paraId="14193B4D" w14:textId="77777777" w:rsidR="00B06575" w:rsidRDefault="00B06575" w:rsidP="00B06575">
      <w:pPr>
        <w:pStyle w:val="BodyText"/>
        <w:spacing w:after="0"/>
        <w:ind w:left="360"/>
        <w:rPr>
          <w:ins w:id="114" w:author="Babanajad, Saeed" w:date="2019-03-15T14:59:00Z"/>
        </w:rPr>
      </w:pPr>
    </w:p>
    <w:p w14:paraId="2704B4C4" w14:textId="77777777" w:rsidR="00B06575" w:rsidRDefault="00B06575" w:rsidP="00B06575">
      <w:pPr>
        <w:pStyle w:val="BodyText"/>
        <w:spacing w:after="0"/>
        <w:ind w:left="360"/>
        <w:rPr>
          <w:ins w:id="115" w:author="Babanajad, Saeed" w:date="2019-03-15T14:59:00Z"/>
        </w:rPr>
      </w:pPr>
    </w:p>
    <w:p w14:paraId="7A979B17" w14:textId="77777777" w:rsidR="00B06575" w:rsidRDefault="00B06575" w:rsidP="00B06575">
      <w:pPr>
        <w:pStyle w:val="BodyText"/>
        <w:spacing w:after="0"/>
        <w:ind w:left="360"/>
        <w:rPr>
          <w:ins w:id="116" w:author="Babanajad, Saeed" w:date="2019-03-15T14:59:00Z"/>
        </w:rPr>
      </w:pPr>
    </w:p>
    <w:p w14:paraId="2525C408" w14:textId="77777777" w:rsidR="00B06575" w:rsidRDefault="00B06575" w:rsidP="00B06575">
      <w:pPr>
        <w:pStyle w:val="BodyText"/>
        <w:spacing w:after="0"/>
        <w:ind w:left="360"/>
      </w:pPr>
    </w:p>
    <w:p w14:paraId="34DE385B" w14:textId="77777777" w:rsidR="00B06575" w:rsidRDefault="00B06575" w:rsidP="00B06575">
      <w:pPr>
        <w:pStyle w:val="BodyText"/>
        <w:spacing w:after="0"/>
        <w:ind w:left="360"/>
      </w:pPr>
    </w:p>
    <w:p w14:paraId="4C24BF8B" w14:textId="77777777" w:rsidR="00B06575" w:rsidRPr="003E6BA9" w:rsidRDefault="00B06575" w:rsidP="00B06575">
      <w:pPr>
        <w:pStyle w:val="BodyText"/>
        <w:spacing w:after="0"/>
        <w:jc w:val="center"/>
        <w:rPr>
          <w:b/>
          <w:bCs/>
        </w:rPr>
      </w:pPr>
      <w:r w:rsidRPr="003E6BA9">
        <w:rPr>
          <w:b/>
          <w:bCs/>
        </w:rPr>
        <w:t xml:space="preserve">Table 5 Percentages of </w:t>
      </w:r>
      <w:r>
        <w:rPr>
          <w:b/>
          <w:bCs/>
        </w:rPr>
        <w:t>d</w:t>
      </w:r>
      <w:r w:rsidRPr="003E6BA9">
        <w:rPr>
          <w:b/>
          <w:bCs/>
        </w:rPr>
        <w:t xml:space="preserve">eck </w:t>
      </w:r>
      <w:r>
        <w:rPr>
          <w:b/>
          <w:bCs/>
        </w:rPr>
        <w:t>a</w:t>
      </w:r>
      <w:r w:rsidRPr="003E6BA9">
        <w:rPr>
          <w:b/>
          <w:bCs/>
        </w:rPr>
        <w:t xml:space="preserve">rea with </w:t>
      </w:r>
      <w:r>
        <w:rPr>
          <w:b/>
          <w:bCs/>
        </w:rPr>
        <w:t>d</w:t>
      </w:r>
      <w:r w:rsidRPr="003E6BA9">
        <w:rPr>
          <w:b/>
          <w:bCs/>
        </w:rPr>
        <w:t xml:space="preserve">ifferent </w:t>
      </w:r>
      <w:r>
        <w:rPr>
          <w:b/>
          <w:bCs/>
        </w:rPr>
        <w:t>c</w:t>
      </w:r>
      <w:r w:rsidRPr="003E6BA9">
        <w:rPr>
          <w:b/>
          <w:bCs/>
        </w:rPr>
        <w:t>oncrete Moduli, Mean Moduli, and Standard Deviation</w:t>
      </w:r>
      <w:r>
        <w:rPr>
          <w:b/>
          <w:bCs/>
        </w:rPr>
        <w:t xml:space="preserve"> (Gucunski et al. 2016)</w:t>
      </w:r>
    </w:p>
    <w:tbl>
      <w:tblPr>
        <w:tblStyle w:val="TableGrid"/>
        <w:tblW w:w="0" w:type="auto"/>
        <w:jc w:val="center"/>
        <w:tblLook w:val="04A0" w:firstRow="1" w:lastRow="0" w:firstColumn="1" w:lastColumn="0" w:noHBand="0" w:noVBand="1"/>
      </w:tblPr>
      <w:tblGrid>
        <w:gridCol w:w="772"/>
        <w:gridCol w:w="1116"/>
        <w:gridCol w:w="1247"/>
        <w:gridCol w:w="1116"/>
        <w:gridCol w:w="1543"/>
        <w:gridCol w:w="1103"/>
      </w:tblGrid>
      <w:tr w:rsidR="00B06575" w14:paraId="68497999" w14:textId="77777777" w:rsidTr="00395C8F">
        <w:trPr>
          <w:jc w:val="center"/>
        </w:trPr>
        <w:tc>
          <w:tcPr>
            <w:tcW w:w="772" w:type="dxa"/>
            <w:vMerge w:val="restart"/>
            <w:tcBorders>
              <w:left w:val="nil"/>
              <w:right w:val="nil"/>
            </w:tcBorders>
            <w:vAlign w:val="center"/>
          </w:tcPr>
          <w:p w14:paraId="38D51216" w14:textId="77777777" w:rsidR="00B06575" w:rsidRPr="000F61EB" w:rsidRDefault="00B06575" w:rsidP="00395C8F">
            <w:pPr>
              <w:pStyle w:val="BodyText"/>
              <w:spacing w:after="0"/>
              <w:rPr>
                <w:b/>
                <w:bCs/>
              </w:rPr>
            </w:pPr>
            <w:r w:rsidRPr="000F61EB">
              <w:rPr>
                <w:b/>
                <w:bCs/>
              </w:rPr>
              <w:t>Year</w:t>
            </w:r>
          </w:p>
        </w:tc>
        <w:tc>
          <w:tcPr>
            <w:tcW w:w="3479" w:type="dxa"/>
            <w:gridSpan w:val="3"/>
            <w:tcBorders>
              <w:left w:val="nil"/>
              <w:bottom w:val="single" w:sz="4" w:space="0" w:color="auto"/>
              <w:right w:val="nil"/>
            </w:tcBorders>
            <w:vAlign w:val="center"/>
          </w:tcPr>
          <w:p w14:paraId="6123A09E" w14:textId="77777777" w:rsidR="00B06575" w:rsidRPr="000F61EB" w:rsidRDefault="00B06575" w:rsidP="00395C8F">
            <w:pPr>
              <w:pStyle w:val="BodyText"/>
              <w:spacing w:after="0"/>
              <w:rPr>
                <w:b/>
                <w:bCs/>
              </w:rPr>
            </w:pPr>
            <w:r w:rsidRPr="000F61EB">
              <w:rPr>
                <w:b/>
                <w:bCs/>
              </w:rPr>
              <w:t>Percentage of deck area</w:t>
            </w:r>
          </w:p>
        </w:tc>
        <w:tc>
          <w:tcPr>
            <w:tcW w:w="1543" w:type="dxa"/>
            <w:vMerge w:val="restart"/>
            <w:tcBorders>
              <w:left w:val="nil"/>
              <w:right w:val="nil"/>
            </w:tcBorders>
            <w:vAlign w:val="center"/>
          </w:tcPr>
          <w:p w14:paraId="2ED5CA4E" w14:textId="77777777" w:rsidR="00B06575" w:rsidRPr="000F61EB" w:rsidRDefault="00B06575" w:rsidP="00395C8F">
            <w:pPr>
              <w:pStyle w:val="BodyText"/>
              <w:spacing w:after="0"/>
              <w:rPr>
                <w:b/>
                <w:bCs/>
              </w:rPr>
            </w:pPr>
            <w:r w:rsidRPr="000F61EB">
              <w:rPr>
                <w:b/>
                <w:bCs/>
              </w:rPr>
              <w:t xml:space="preserve">Mean </w:t>
            </w:r>
            <w:r w:rsidRPr="000F61EB">
              <w:rPr>
                <w:b/>
                <w:bCs/>
                <w:i/>
                <w:iCs/>
              </w:rPr>
              <w:t>E</w:t>
            </w:r>
            <w:r w:rsidRPr="000F61EB">
              <w:rPr>
                <w:b/>
                <w:bCs/>
              </w:rPr>
              <w:t xml:space="preserve"> (GPa)</w:t>
            </w:r>
          </w:p>
        </w:tc>
        <w:tc>
          <w:tcPr>
            <w:tcW w:w="1103" w:type="dxa"/>
            <w:vMerge w:val="restart"/>
            <w:tcBorders>
              <w:left w:val="nil"/>
              <w:right w:val="nil"/>
            </w:tcBorders>
            <w:vAlign w:val="center"/>
          </w:tcPr>
          <w:p w14:paraId="5ABEE44E" w14:textId="77777777" w:rsidR="00B06575" w:rsidRPr="000F61EB" w:rsidRDefault="00B06575" w:rsidP="00395C8F">
            <w:pPr>
              <w:pStyle w:val="BodyText"/>
              <w:spacing w:after="0"/>
              <w:rPr>
                <w:b/>
                <w:bCs/>
              </w:rPr>
            </w:pPr>
            <w:r w:rsidRPr="000F61EB">
              <w:rPr>
                <w:b/>
                <w:bCs/>
              </w:rPr>
              <w:t>SD (GPa)</w:t>
            </w:r>
          </w:p>
        </w:tc>
      </w:tr>
      <w:tr w:rsidR="00B06575" w14:paraId="27EE03F4" w14:textId="77777777" w:rsidTr="00395C8F">
        <w:trPr>
          <w:jc w:val="center"/>
        </w:trPr>
        <w:tc>
          <w:tcPr>
            <w:tcW w:w="772" w:type="dxa"/>
            <w:vMerge/>
            <w:tcBorders>
              <w:left w:val="nil"/>
              <w:bottom w:val="single" w:sz="4" w:space="0" w:color="auto"/>
              <w:right w:val="nil"/>
            </w:tcBorders>
            <w:vAlign w:val="center"/>
          </w:tcPr>
          <w:p w14:paraId="65CAC6AF" w14:textId="77777777" w:rsidR="00B06575" w:rsidRDefault="00B06575" w:rsidP="00395C8F">
            <w:pPr>
              <w:pStyle w:val="BodyText"/>
              <w:spacing w:after="0"/>
            </w:pPr>
          </w:p>
        </w:tc>
        <w:tc>
          <w:tcPr>
            <w:tcW w:w="1116" w:type="dxa"/>
            <w:tcBorders>
              <w:left w:val="nil"/>
              <w:bottom w:val="single" w:sz="4" w:space="0" w:color="auto"/>
              <w:right w:val="nil"/>
            </w:tcBorders>
            <w:vAlign w:val="center"/>
          </w:tcPr>
          <w:p w14:paraId="2F351B31" w14:textId="77777777" w:rsidR="00B06575" w:rsidRDefault="00B06575" w:rsidP="00395C8F">
            <w:pPr>
              <w:pStyle w:val="BodyText"/>
              <w:spacing w:after="0"/>
            </w:pPr>
            <w:r>
              <w:t>&lt; 20 GPa</w:t>
            </w:r>
          </w:p>
        </w:tc>
        <w:tc>
          <w:tcPr>
            <w:tcW w:w="1247" w:type="dxa"/>
            <w:tcBorders>
              <w:left w:val="nil"/>
              <w:bottom w:val="single" w:sz="4" w:space="0" w:color="auto"/>
              <w:right w:val="nil"/>
            </w:tcBorders>
            <w:vAlign w:val="center"/>
          </w:tcPr>
          <w:p w14:paraId="2360E4B2" w14:textId="77777777" w:rsidR="00B06575" w:rsidRDefault="00B06575" w:rsidP="00395C8F">
            <w:pPr>
              <w:pStyle w:val="BodyText"/>
              <w:spacing w:after="0"/>
            </w:pPr>
            <w:r>
              <w:t>20-30 GPa</w:t>
            </w:r>
          </w:p>
        </w:tc>
        <w:tc>
          <w:tcPr>
            <w:tcW w:w="1116" w:type="dxa"/>
            <w:tcBorders>
              <w:left w:val="nil"/>
              <w:bottom w:val="single" w:sz="4" w:space="0" w:color="auto"/>
              <w:right w:val="nil"/>
            </w:tcBorders>
            <w:vAlign w:val="center"/>
          </w:tcPr>
          <w:p w14:paraId="5732357D" w14:textId="77777777" w:rsidR="00B06575" w:rsidRDefault="00B06575" w:rsidP="00395C8F">
            <w:pPr>
              <w:pStyle w:val="BodyText"/>
              <w:spacing w:after="0"/>
            </w:pPr>
            <w:r>
              <w:t>&gt; 30 GPa</w:t>
            </w:r>
          </w:p>
        </w:tc>
        <w:tc>
          <w:tcPr>
            <w:tcW w:w="1543" w:type="dxa"/>
            <w:vMerge/>
            <w:tcBorders>
              <w:left w:val="nil"/>
              <w:bottom w:val="single" w:sz="4" w:space="0" w:color="auto"/>
              <w:right w:val="nil"/>
            </w:tcBorders>
            <w:vAlign w:val="center"/>
          </w:tcPr>
          <w:p w14:paraId="3C3AD86C" w14:textId="77777777" w:rsidR="00B06575" w:rsidRDefault="00B06575" w:rsidP="00395C8F">
            <w:pPr>
              <w:pStyle w:val="BodyText"/>
              <w:spacing w:after="0"/>
            </w:pPr>
          </w:p>
        </w:tc>
        <w:tc>
          <w:tcPr>
            <w:tcW w:w="1103" w:type="dxa"/>
            <w:vMerge/>
            <w:tcBorders>
              <w:left w:val="nil"/>
              <w:bottom w:val="single" w:sz="4" w:space="0" w:color="auto"/>
              <w:right w:val="nil"/>
            </w:tcBorders>
            <w:vAlign w:val="center"/>
          </w:tcPr>
          <w:p w14:paraId="388D832C" w14:textId="77777777" w:rsidR="00B06575" w:rsidRDefault="00B06575" w:rsidP="00395C8F">
            <w:pPr>
              <w:pStyle w:val="BodyText"/>
              <w:spacing w:after="0"/>
            </w:pPr>
          </w:p>
        </w:tc>
      </w:tr>
      <w:tr w:rsidR="00B06575" w14:paraId="3AB51BB7" w14:textId="77777777" w:rsidTr="00395C8F">
        <w:trPr>
          <w:jc w:val="center"/>
        </w:trPr>
        <w:tc>
          <w:tcPr>
            <w:tcW w:w="772" w:type="dxa"/>
            <w:tcBorders>
              <w:left w:val="nil"/>
              <w:bottom w:val="nil"/>
              <w:right w:val="nil"/>
            </w:tcBorders>
            <w:vAlign w:val="center"/>
          </w:tcPr>
          <w:p w14:paraId="711A80BA" w14:textId="77777777" w:rsidR="00B06575" w:rsidRDefault="00B06575" w:rsidP="00395C8F">
            <w:pPr>
              <w:pStyle w:val="BodyText"/>
              <w:spacing w:after="0"/>
            </w:pPr>
            <w:r>
              <w:t>2011</w:t>
            </w:r>
          </w:p>
        </w:tc>
        <w:tc>
          <w:tcPr>
            <w:tcW w:w="1116" w:type="dxa"/>
            <w:tcBorders>
              <w:left w:val="nil"/>
              <w:bottom w:val="nil"/>
              <w:right w:val="nil"/>
            </w:tcBorders>
            <w:vAlign w:val="center"/>
          </w:tcPr>
          <w:p w14:paraId="20C95EA7" w14:textId="77777777" w:rsidR="00B06575" w:rsidRDefault="00B06575" w:rsidP="00395C8F">
            <w:pPr>
              <w:pStyle w:val="BodyText"/>
              <w:spacing w:after="0"/>
            </w:pPr>
            <w:r>
              <w:t>76</w:t>
            </w:r>
          </w:p>
        </w:tc>
        <w:tc>
          <w:tcPr>
            <w:tcW w:w="1247" w:type="dxa"/>
            <w:tcBorders>
              <w:left w:val="nil"/>
              <w:bottom w:val="nil"/>
              <w:right w:val="nil"/>
            </w:tcBorders>
            <w:vAlign w:val="center"/>
          </w:tcPr>
          <w:p w14:paraId="6840E28A" w14:textId="77777777" w:rsidR="00B06575" w:rsidRDefault="00B06575" w:rsidP="00395C8F">
            <w:pPr>
              <w:pStyle w:val="BodyText"/>
              <w:spacing w:after="0"/>
            </w:pPr>
            <w:r>
              <w:t>17</w:t>
            </w:r>
          </w:p>
        </w:tc>
        <w:tc>
          <w:tcPr>
            <w:tcW w:w="1116" w:type="dxa"/>
            <w:tcBorders>
              <w:left w:val="nil"/>
              <w:bottom w:val="nil"/>
              <w:right w:val="nil"/>
            </w:tcBorders>
            <w:vAlign w:val="center"/>
          </w:tcPr>
          <w:p w14:paraId="1C3FB8FA" w14:textId="77777777" w:rsidR="00B06575" w:rsidRDefault="00B06575" w:rsidP="00395C8F">
            <w:pPr>
              <w:pStyle w:val="BodyText"/>
              <w:spacing w:after="0"/>
            </w:pPr>
            <w:r>
              <w:t>6</w:t>
            </w:r>
          </w:p>
        </w:tc>
        <w:tc>
          <w:tcPr>
            <w:tcW w:w="1543" w:type="dxa"/>
            <w:tcBorders>
              <w:left w:val="nil"/>
              <w:bottom w:val="nil"/>
              <w:right w:val="nil"/>
            </w:tcBorders>
            <w:vAlign w:val="center"/>
          </w:tcPr>
          <w:p w14:paraId="53A8176D" w14:textId="77777777" w:rsidR="00B06575" w:rsidRDefault="00B06575" w:rsidP="00395C8F">
            <w:pPr>
              <w:pStyle w:val="BodyText"/>
              <w:spacing w:after="0"/>
            </w:pPr>
            <w:r>
              <w:t>22.65</w:t>
            </w:r>
          </w:p>
        </w:tc>
        <w:tc>
          <w:tcPr>
            <w:tcW w:w="1103" w:type="dxa"/>
            <w:tcBorders>
              <w:left w:val="nil"/>
              <w:bottom w:val="nil"/>
              <w:right w:val="nil"/>
            </w:tcBorders>
            <w:vAlign w:val="center"/>
          </w:tcPr>
          <w:p w14:paraId="72978ACF" w14:textId="77777777" w:rsidR="00B06575" w:rsidRDefault="00B06575" w:rsidP="00395C8F">
            <w:pPr>
              <w:pStyle w:val="BodyText"/>
              <w:spacing w:after="0"/>
            </w:pPr>
            <w:r>
              <w:t>4.86</w:t>
            </w:r>
          </w:p>
        </w:tc>
      </w:tr>
      <w:tr w:rsidR="00B06575" w14:paraId="01FC9202" w14:textId="77777777" w:rsidTr="00395C8F">
        <w:trPr>
          <w:jc w:val="center"/>
        </w:trPr>
        <w:tc>
          <w:tcPr>
            <w:tcW w:w="772" w:type="dxa"/>
            <w:tcBorders>
              <w:top w:val="nil"/>
              <w:left w:val="nil"/>
              <w:bottom w:val="nil"/>
              <w:right w:val="nil"/>
            </w:tcBorders>
            <w:vAlign w:val="center"/>
          </w:tcPr>
          <w:p w14:paraId="50F50057" w14:textId="77777777" w:rsidR="00B06575" w:rsidRDefault="00B06575" w:rsidP="00395C8F">
            <w:pPr>
              <w:pStyle w:val="BodyText"/>
              <w:spacing w:after="0"/>
            </w:pPr>
            <w:r>
              <w:t>2014</w:t>
            </w:r>
          </w:p>
        </w:tc>
        <w:tc>
          <w:tcPr>
            <w:tcW w:w="1116" w:type="dxa"/>
            <w:tcBorders>
              <w:top w:val="nil"/>
              <w:left w:val="nil"/>
              <w:bottom w:val="nil"/>
              <w:right w:val="nil"/>
            </w:tcBorders>
            <w:vAlign w:val="center"/>
          </w:tcPr>
          <w:p w14:paraId="621AE0AC" w14:textId="77777777" w:rsidR="00B06575" w:rsidRDefault="00B06575" w:rsidP="00395C8F">
            <w:pPr>
              <w:pStyle w:val="BodyText"/>
              <w:spacing w:after="0"/>
            </w:pPr>
            <w:r>
              <w:t>79</w:t>
            </w:r>
          </w:p>
        </w:tc>
        <w:tc>
          <w:tcPr>
            <w:tcW w:w="1247" w:type="dxa"/>
            <w:tcBorders>
              <w:top w:val="nil"/>
              <w:left w:val="nil"/>
              <w:bottom w:val="nil"/>
              <w:right w:val="nil"/>
            </w:tcBorders>
            <w:vAlign w:val="center"/>
          </w:tcPr>
          <w:p w14:paraId="3C2A02DF" w14:textId="77777777" w:rsidR="00B06575" w:rsidRDefault="00B06575" w:rsidP="00395C8F">
            <w:pPr>
              <w:pStyle w:val="BodyText"/>
              <w:spacing w:after="0"/>
            </w:pPr>
            <w:r>
              <w:t>17</w:t>
            </w:r>
          </w:p>
        </w:tc>
        <w:tc>
          <w:tcPr>
            <w:tcW w:w="1116" w:type="dxa"/>
            <w:tcBorders>
              <w:top w:val="nil"/>
              <w:left w:val="nil"/>
              <w:bottom w:val="nil"/>
              <w:right w:val="nil"/>
            </w:tcBorders>
            <w:vAlign w:val="center"/>
          </w:tcPr>
          <w:p w14:paraId="32BCFD6E" w14:textId="77777777" w:rsidR="00B06575" w:rsidRDefault="00B06575" w:rsidP="00395C8F">
            <w:pPr>
              <w:pStyle w:val="BodyText"/>
              <w:spacing w:after="0"/>
            </w:pPr>
            <w:r>
              <w:t>4</w:t>
            </w:r>
          </w:p>
        </w:tc>
        <w:tc>
          <w:tcPr>
            <w:tcW w:w="1543" w:type="dxa"/>
            <w:tcBorders>
              <w:top w:val="nil"/>
              <w:left w:val="nil"/>
              <w:bottom w:val="nil"/>
              <w:right w:val="nil"/>
            </w:tcBorders>
            <w:vAlign w:val="center"/>
          </w:tcPr>
          <w:p w14:paraId="17532554" w14:textId="77777777" w:rsidR="00B06575" w:rsidRDefault="00B06575" w:rsidP="00395C8F">
            <w:pPr>
              <w:pStyle w:val="BodyText"/>
              <w:spacing w:after="0"/>
            </w:pPr>
            <w:r>
              <w:t>20.56</w:t>
            </w:r>
          </w:p>
        </w:tc>
        <w:tc>
          <w:tcPr>
            <w:tcW w:w="1103" w:type="dxa"/>
            <w:tcBorders>
              <w:top w:val="nil"/>
              <w:left w:val="nil"/>
              <w:bottom w:val="nil"/>
              <w:right w:val="nil"/>
            </w:tcBorders>
            <w:vAlign w:val="center"/>
          </w:tcPr>
          <w:p w14:paraId="6BCBBC1D" w14:textId="77777777" w:rsidR="00B06575" w:rsidRDefault="00B06575" w:rsidP="00395C8F">
            <w:pPr>
              <w:pStyle w:val="BodyText"/>
              <w:spacing w:after="0"/>
            </w:pPr>
            <w:r>
              <w:t>5.95</w:t>
            </w:r>
          </w:p>
        </w:tc>
      </w:tr>
      <w:tr w:rsidR="00B06575" w14:paraId="3EA82B92" w14:textId="77777777" w:rsidTr="00395C8F">
        <w:trPr>
          <w:jc w:val="center"/>
        </w:trPr>
        <w:tc>
          <w:tcPr>
            <w:tcW w:w="772" w:type="dxa"/>
            <w:tcBorders>
              <w:top w:val="nil"/>
              <w:left w:val="nil"/>
              <w:right w:val="nil"/>
            </w:tcBorders>
            <w:vAlign w:val="center"/>
          </w:tcPr>
          <w:p w14:paraId="517A18BD" w14:textId="77777777" w:rsidR="00B06575" w:rsidRDefault="00B06575" w:rsidP="00395C8F">
            <w:pPr>
              <w:pStyle w:val="BodyText"/>
              <w:spacing w:after="0"/>
            </w:pPr>
            <w:r>
              <w:t>2015</w:t>
            </w:r>
          </w:p>
        </w:tc>
        <w:tc>
          <w:tcPr>
            <w:tcW w:w="1116" w:type="dxa"/>
            <w:tcBorders>
              <w:top w:val="nil"/>
              <w:left w:val="nil"/>
              <w:right w:val="nil"/>
            </w:tcBorders>
            <w:vAlign w:val="center"/>
          </w:tcPr>
          <w:p w14:paraId="5413E57A" w14:textId="77777777" w:rsidR="00B06575" w:rsidRDefault="00B06575" w:rsidP="00395C8F">
            <w:pPr>
              <w:pStyle w:val="BodyText"/>
              <w:spacing w:after="0"/>
            </w:pPr>
            <w:r>
              <w:t>73</w:t>
            </w:r>
          </w:p>
        </w:tc>
        <w:tc>
          <w:tcPr>
            <w:tcW w:w="1247" w:type="dxa"/>
            <w:tcBorders>
              <w:top w:val="nil"/>
              <w:left w:val="nil"/>
              <w:right w:val="nil"/>
            </w:tcBorders>
            <w:vAlign w:val="center"/>
          </w:tcPr>
          <w:p w14:paraId="1A57497F" w14:textId="77777777" w:rsidR="00B06575" w:rsidRDefault="00B06575" w:rsidP="00395C8F">
            <w:pPr>
              <w:pStyle w:val="BodyText"/>
              <w:spacing w:after="0"/>
            </w:pPr>
            <w:r>
              <w:t>20</w:t>
            </w:r>
          </w:p>
        </w:tc>
        <w:tc>
          <w:tcPr>
            <w:tcW w:w="1116" w:type="dxa"/>
            <w:tcBorders>
              <w:top w:val="nil"/>
              <w:left w:val="nil"/>
              <w:right w:val="nil"/>
            </w:tcBorders>
            <w:vAlign w:val="center"/>
          </w:tcPr>
          <w:p w14:paraId="21AB4E40" w14:textId="77777777" w:rsidR="00B06575" w:rsidRDefault="00B06575" w:rsidP="00395C8F">
            <w:pPr>
              <w:pStyle w:val="BodyText"/>
              <w:spacing w:after="0"/>
            </w:pPr>
            <w:r>
              <w:t>7</w:t>
            </w:r>
          </w:p>
        </w:tc>
        <w:tc>
          <w:tcPr>
            <w:tcW w:w="1543" w:type="dxa"/>
            <w:tcBorders>
              <w:top w:val="nil"/>
              <w:left w:val="nil"/>
              <w:right w:val="nil"/>
            </w:tcBorders>
            <w:vAlign w:val="center"/>
          </w:tcPr>
          <w:p w14:paraId="43E5C12B" w14:textId="77777777" w:rsidR="00B06575" w:rsidRDefault="00B06575" w:rsidP="00395C8F">
            <w:pPr>
              <w:pStyle w:val="BodyText"/>
              <w:spacing w:after="0"/>
            </w:pPr>
            <w:r>
              <w:t>20.74</w:t>
            </w:r>
          </w:p>
        </w:tc>
        <w:tc>
          <w:tcPr>
            <w:tcW w:w="1103" w:type="dxa"/>
            <w:tcBorders>
              <w:top w:val="nil"/>
              <w:left w:val="nil"/>
              <w:right w:val="nil"/>
            </w:tcBorders>
            <w:vAlign w:val="center"/>
          </w:tcPr>
          <w:p w14:paraId="6030793E" w14:textId="77777777" w:rsidR="00B06575" w:rsidRDefault="00B06575" w:rsidP="00395C8F">
            <w:pPr>
              <w:pStyle w:val="BodyText"/>
              <w:spacing w:after="0"/>
            </w:pPr>
            <w:r>
              <w:t>6.81</w:t>
            </w:r>
          </w:p>
        </w:tc>
      </w:tr>
    </w:tbl>
    <w:p w14:paraId="4D807D03" w14:textId="77777777" w:rsidR="005D677C" w:rsidRDefault="005D677C" w:rsidP="00B06575">
      <w:pPr>
        <w:pStyle w:val="BodyText"/>
        <w:spacing w:after="0"/>
        <w:ind w:left="360"/>
      </w:pPr>
    </w:p>
    <w:p w14:paraId="5B4CB6D3" w14:textId="77777777" w:rsidR="005D677C" w:rsidRDefault="005D677C" w:rsidP="00B06575">
      <w:pPr>
        <w:pStyle w:val="BodyText"/>
        <w:spacing w:after="0"/>
        <w:ind w:left="360"/>
        <w:rPr>
          <w:ins w:id="117" w:author="Babanajad, Saeed" w:date="2019-03-15T15:18:00Z"/>
        </w:rPr>
      </w:pPr>
    </w:p>
    <w:p w14:paraId="0CC3A354" w14:textId="240934DB" w:rsidR="00B06575" w:rsidRDefault="00B06575" w:rsidP="009A1741">
      <w:pPr>
        <w:pStyle w:val="BodyText"/>
        <w:spacing w:after="0"/>
        <w:ind w:left="360"/>
        <w:rPr>
          <w:ins w:id="118" w:author="Babanajad, Saeed" w:date="2019-03-15T14:59:00Z"/>
        </w:rPr>
      </w:pPr>
      <w:commentRangeStart w:id="119"/>
      <w:ins w:id="120" w:author="Babanajad, Saeed" w:date="2019-03-15T14:59:00Z">
        <w:r>
          <w:t xml:space="preserve">A similar approach can be applied </w:t>
        </w:r>
      </w:ins>
      <w:commentRangeEnd w:id="119"/>
      <w:ins w:id="121" w:author="Babanajad, Saeed" w:date="2019-03-15T15:18:00Z">
        <w:r w:rsidR="005D677C">
          <w:rPr>
            <w:rStyle w:val="CommentReference"/>
            <w:rFonts w:cs="Mangal"/>
          </w:rPr>
          <w:commentReference w:id="119"/>
        </w:r>
      </w:ins>
      <w:ins w:id="122" w:author="Babanajad, Saeed" w:date="2019-03-15T14:59:00Z">
        <w:r>
          <w:t xml:space="preserve">for SHM data with the distinction that the statistics represent the variability with respect to time/loading/weather, not with respect to spatial variations.  For instance, Fig. </w:t>
        </w:r>
      </w:ins>
      <w:ins w:id="123" w:author="Babanajad, Saeed" w:date="2019-03-15T17:15:00Z">
        <w:r w:rsidR="009A1741">
          <w:t>8</w:t>
        </w:r>
      </w:ins>
      <w:ins w:id="124" w:author="Babanajad, Saeed" w:date="2019-03-15T14:59:00Z">
        <w:r>
          <w:t xml:space="preserve"> represents a schematic view of a composite steel girder bridge cross-section </w:t>
        </w:r>
        <w:r w:rsidRPr="005A009F">
          <w:t>(Sigurdardottir and Glisic 2013)</w:t>
        </w:r>
        <w:r>
          <w:t xml:space="preserve">. </w:t>
        </w:r>
        <w:r w:rsidRPr="002E6C8E">
          <w:t>The centroid of stiffness is a universal parameter and its position in a cross-section can be evaluated for any load-carrying beam structure as the position of the neutral axis under conveniently chosen loads. Thus, a change in the position of the neutral axis within a cross-section can indicate a change in the position of the centroid of stiffness,</w:t>
        </w:r>
        <w:r>
          <w:t xml:space="preserve"> </w:t>
        </w:r>
        <w:r w:rsidRPr="002E6C8E">
          <w:t>i.e., unusual structural behaviors.</w:t>
        </w:r>
        <w:r>
          <w:t xml:space="preserve"> By successfully monitoring the longitudinal strains at multiple levels of the girder cross-section, it is possible to estimate the location of the Neutral Axis (NA) throughout the course of an SHM campaign. Past research has shown that the </w:t>
        </w:r>
        <w:r w:rsidRPr="005A009F">
          <w:t xml:space="preserve">neutral axis location is temperature-sensitive and </w:t>
        </w:r>
        <w:r>
          <w:t>may vary</w:t>
        </w:r>
        <w:r w:rsidRPr="005A009F">
          <w:t xml:space="preserve"> even when damage is not present</w:t>
        </w:r>
        <w:r>
          <w:t xml:space="preserve"> </w:t>
        </w:r>
        <w:r w:rsidRPr="00832BB3">
          <w:t>(Sigurdardottir and Glisic 2013)</w:t>
        </w:r>
        <w:r w:rsidRPr="005A009F">
          <w:t xml:space="preserve">. </w:t>
        </w:r>
        <w:r>
          <w:t xml:space="preserve">Fig. </w:t>
        </w:r>
      </w:ins>
      <w:ins w:id="125" w:author="Babanajad, Saeed" w:date="2019-03-15T17:18:00Z">
        <w:r w:rsidR="009A1741">
          <w:t>9</w:t>
        </w:r>
      </w:ins>
      <w:ins w:id="126" w:author="Babanajad, Saeed" w:date="2019-03-15T14:59:00Z">
        <w:r>
          <w:t xml:space="preserve"> represents a number of different NA measurements that were conducted in a series of continuous monitoring of </w:t>
        </w:r>
        <w:r w:rsidRPr="007C748A">
          <w:t>the US202/NJ23 highway overpass in Wayne, N</w:t>
        </w:r>
        <w:r>
          <w:t>ew Jersey</w:t>
        </w:r>
      </w:ins>
      <w:ins w:id="127" w:author="Babanajad, Saeed" w:date="2019-03-15T17:17:00Z">
        <w:r w:rsidR="009A1741">
          <w:t xml:space="preserve"> (see Fig. 10 for bridge view)</w:t>
        </w:r>
      </w:ins>
      <w:ins w:id="128" w:author="Babanajad, Saeed" w:date="2019-03-15T14:59:00Z">
        <w:r>
          <w:t xml:space="preserve">. Due to the inherit uncertainty associated with a number of casual variables (temperature, traffic, load patterns, boundary condition, etc.), the location of the NA has some inherent variability. As a result, a </w:t>
        </w:r>
        <w:r w:rsidRPr="005A009F">
          <w:t xml:space="preserve">probabilistic approach </w:t>
        </w:r>
        <w:r>
          <w:t xml:space="preserve">is needed to properly account for this variability and its influence on (for example) load rating. </w:t>
        </w:r>
        <w:r w:rsidRPr="005A009F">
          <w:t xml:space="preserve">One of the most conventional approaches is to fit </w:t>
        </w:r>
        <w:r w:rsidRPr="0028681F">
          <w:t>probabilistic</w:t>
        </w:r>
        <w:r w:rsidRPr="005A009F">
          <w:t xml:space="preserve"> density functions on the collected data. For example, Fig</w:t>
        </w:r>
      </w:ins>
      <w:ins w:id="129" w:author="Babanajad, Saeed" w:date="2019-03-15T17:18:00Z">
        <w:r w:rsidR="009A1741">
          <w:t>.</w:t>
        </w:r>
      </w:ins>
      <w:ins w:id="130" w:author="Babanajad, Saeed" w:date="2019-03-15T14:59:00Z">
        <w:r w:rsidRPr="005A009F">
          <w:t xml:space="preserve"> </w:t>
        </w:r>
      </w:ins>
      <w:ins w:id="131" w:author="Babanajad, Saeed" w:date="2019-03-15T17:18:00Z">
        <w:r w:rsidR="009A1741">
          <w:t>8</w:t>
        </w:r>
      </w:ins>
      <w:ins w:id="132" w:author="Babanajad, Saeed" w:date="2019-03-15T14:59:00Z">
        <w:r w:rsidRPr="005A009F">
          <w:t xml:space="preserve"> depicts</w:t>
        </w:r>
        <w:r>
          <w:t xml:space="preserve"> </w:t>
        </w:r>
        <w:r w:rsidRPr="005A009F">
          <w:t xml:space="preserve">the cross-section with the theoretical locations of the </w:t>
        </w:r>
        <w:r>
          <w:t>NA</w:t>
        </w:r>
        <w:r w:rsidRPr="005A009F">
          <w:t>, assuming complete c</w:t>
        </w:r>
        <w:r w:rsidRPr="0028681F">
          <w:t>omposite action and no composit</w:t>
        </w:r>
        <w:r>
          <w:t xml:space="preserve">e </w:t>
        </w:r>
        <w:r w:rsidRPr="005A009F">
          <w:t>action, respectively. The figure also shows the histogram of</w:t>
        </w:r>
        <w:r>
          <w:t xml:space="preserve"> </w:t>
        </w:r>
        <w:r w:rsidRPr="005A009F">
          <w:t>the measurements and the Gaussian curve fitted to them (solid</w:t>
        </w:r>
        <w:r>
          <w:t xml:space="preserve"> </w:t>
        </w:r>
        <w:r w:rsidRPr="005A009F">
          <w:t xml:space="preserve">line). As a </w:t>
        </w:r>
        <w:r w:rsidRPr="0028681F">
          <w:t>summary</w:t>
        </w:r>
        <w:r>
          <w:t>,</w:t>
        </w:r>
        <w:r w:rsidRPr="0028681F">
          <w:t xml:space="preserve"> </w:t>
        </w:r>
        <w:r>
          <w:t xml:space="preserve">having such probabilistic distribution would significantly enhance the value of the data for better and accurate model analysis. In fact, such distributions would encompass all the SHM data into more accurate and reliable format, which could be successfully deployed to drive Monte Carlo simulation, Bayesian model updating, and multi-model structural identification, among others. </w:t>
        </w:r>
      </w:ins>
    </w:p>
    <w:p w14:paraId="485D83B0" w14:textId="77777777" w:rsidR="00B06575" w:rsidRDefault="00B06575" w:rsidP="00B06575">
      <w:pPr>
        <w:pStyle w:val="BodyText"/>
        <w:spacing w:after="0"/>
        <w:ind w:left="360"/>
        <w:rPr>
          <w:ins w:id="133" w:author="Babanajad, Saeed" w:date="2019-03-15T17:18:00Z"/>
        </w:rPr>
      </w:pPr>
    </w:p>
    <w:p w14:paraId="1C179233" w14:textId="77777777" w:rsidR="009A1741" w:rsidRDefault="009A1741" w:rsidP="009A1741">
      <w:pPr>
        <w:pStyle w:val="BodyText"/>
        <w:spacing w:after="0"/>
        <w:jc w:val="center"/>
        <w:rPr>
          <w:ins w:id="134" w:author="Babanajad, Saeed" w:date="2019-03-15T17:18:00Z"/>
        </w:rPr>
      </w:pPr>
      <w:ins w:id="135" w:author="Babanajad, Saeed" w:date="2019-03-15T17:18:00Z">
        <w:r>
          <w:rPr>
            <w:noProof/>
            <w:lang w:eastAsia="en-US" w:bidi="ar-SA"/>
          </w:rPr>
          <w:drawing>
            <wp:inline distT="0" distB="0" distL="0" distR="0" wp14:anchorId="5E335F56" wp14:editId="73DD61CC">
              <wp:extent cx="5943600" cy="3657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57600"/>
                      </a:xfrm>
                      <a:prstGeom prst="rect">
                        <a:avLst/>
                      </a:prstGeom>
                    </pic:spPr>
                  </pic:pic>
                </a:graphicData>
              </a:graphic>
            </wp:inline>
          </w:drawing>
        </w:r>
      </w:ins>
    </w:p>
    <w:p w14:paraId="4F507F60" w14:textId="0D03DF42" w:rsidR="009A1741" w:rsidRPr="00763791" w:rsidRDefault="009A1741" w:rsidP="009A1741">
      <w:pPr>
        <w:pStyle w:val="BodyText"/>
        <w:spacing w:after="0"/>
        <w:jc w:val="center"/>
        <w:rPr>
          <w:ins w:id="136" w:author="Babanajad, Saeed" w:date="2019-03-15T17:18:00Z"/>
          <w:b/>
          <w:bCs/>
        </w:rPr>
      </w:pPr>
      <w:ins w:id="137" w:author="Babanajad, Saeed" w:date="2019-03-15T17:18:00Z">
        <w:r w:rsidRPr="00763791">
          <w:rPr>
            <w:b/>
            <w:bCs/>
          </w:rPr>
          <w:t xml:space="preserve">Figure </w:t>
        </w:r>
        <w:r>
          <w:rPr>
            <w:b/>
            <w:bCs/>
          </w:rPr>
          <w:t>8</w:t>
        </w:r>
        <w:r w:rsidRPr="00763791">
          <w:rPr>
            <w:b/>
            <w:bCs/>
          </w:rPr>
          <w:t xml:space="preserve"> Cross-section at the midspan of girder 5 with histogram</w:t>
        </w:r>
        <w:r>
          <w:rPr>
            <w:b/>
            <w:bCs/>
          </w:rPr>
          <w:t xml:space="preserve"> </w:t>
        </w:r>
        <w:r w:rsidRPr="00763791">
          <w:rPr>
            <w:b/>
            <w:bCs/>
          </w:rPr>
          <w:t xml:space="preserve">of </w:t>
        </w:r>
        <w:r>
          <w:rPr>
            <w:b/>
            <w:bCs/>
          </w:rPr>
          <w:t>NA</w:t>
        </w:r>
        <w:r w:rsidRPr="00763791">
          <w:rPr>
            <w:b/>
            <w:bCs/>
          </w:rPr>
          <w:t xml:space="preserve"> estimations; the solid line shows a Gaussian fit of the data with mean</w:t>
        </w:r>
        <w:r>
          <w:rPr>
            <w:b/>
            <w:bCs/>
          </w:rPr>
          <w:t xml:space="preserve"> </w:t>
        </w:r>
        <w:r w:rsidRPr="00763791">
          <w:rPr>
            <w:b/>
            <w:bCs/>
          </w:rPr>
          <w:t>m =1372 mm and standard deviation = 60 mm; the dotted line</w:t>
        </w:r>
        <w:r>
          <w:rPr>
            <w:b/>
            <w:bCs/>
          </w:rPr>
          <w:t xml:space="preserve"> </w:t>
        </w:r>
        <w:r w:rsidRPr="00763791">
          <w:rPr>
            <w:b/>
            <w:bCs/>
          </w:rPr>
          <w:t>shows the same Gaussian curve centered around the centroid of the</w:t>
        </w:r>
        <w:r>
          <w:rPr>
            <w:b/>
            <w:bCs/>
          </w:rPr>
          <w:t xml:space="preserve"> </w:t>
        </w:r>
        <w:r w:rsidRPr="00F0673D">
          <w:rPr>
            <w:b/>
            <w:bCs/>
          </w:rPr>
          <w:t>steel girder only</w:t>
        </w:r>
        <w:r>
          <w:rPr>
            <w:b/>
            <w:bCs/>
          </w:rPr>
          <w:t xml:space="preserve"> </w:t>
        </w:r>
        <w:r w:rsidRPr="0027126E">
          <w:rPr>
            <w:b/>
            <w:bCs/>
          </w:rPr>
          <w:t>(Sigurdardottir and Glisic 2013)</w:t>
        </w:r>
      </w:ins>
    </w:p>
    <w:p w14:paraId="103D87FC" w14:textId="77777777" w:rsidR="009A1741" w:rsidRDefault="009A1741" w:rsidP="00B06575">
      <w:pPr>
        <w:pStyle w:val="BodyText"/>
        <w:spacing w:after="0"/>
        <w:ind w:left="360"/>
        <w:rPr>
          <w:ins w:id="138" w:author="Babanajad, Saeed" w:date="2019-03-15T17:24:00Z"/>
        </w:rPr>
      </w:pPr>
    </w:p>
    <w:p w14:paraId="42DA8EE5" w14:textId="77777777" w:rsidR="008C4559" w:rsidRDefault="008C4559" w:rsidP="00B06575">
      <w:pPr>
        <w:pStyle w:val="BodyText"/>
        <w:spacing w:after="0"/>
        <w:ind w:left="360"/>
        <w:rPr>
          <w:ins w:id="139" w:author="Babanajad, Saeed" w:date="2019-03-15T17:18:00Z"/>
        </w:rPr>
      </w:pPr>
    </w:p>
    <w:p w14:paraId="6E38C210" w14:textId="77777777" w:rsidR="008C4559" w:rsidRDefault="008C4559" w:rsidP="008C4559">
      <w:pPr>
        <w:pStyle w:val="BodyText"/>
        <w:spacing w:after="0"/>
        <w:ind w:left="360"/>
        <w:jc w:val="center"/>
        <w:rPr>
          <w:ins w:id="140" w:author="Babanajad, Saeed" w:date="2019-03-15T17:24:00Z"/>
        </w:rPr>
      </w:pPr>
      <w:ins w:id="141" w:author="Babanajad, Saeed" w:date="2019-03-15T17:24:00Z">
        <w:r>
          <w:rPr>
            <w:noProof/>
            <w:lang w:eastAsia="en-US" w:bidi="ar-SA"/>
          </w:rPr>
          <w:drawing>
            <wp:inline distT="0" distB="0" distL="0" distR="0" wp14:anchorId="69180540" wp14:editId="598E4ADB">
              <wp:extent cx="5044332" cy="2151219"/>
              <wp:effectExtent l="0" t="0" r="444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65265" cy="2160146"/>
                      </a:xfrm>
                      <a:prstGeom prst="rect">
                        <a:avLst/>
                      </a:prstGeom>
                      <a:noFill/>
                      <a:ln>
                        <a:noFill/>
                      </a:ln>
                    </pic:spPr>
                  </pic:pic>
                </a:graphicData>
              </a:graphic>
            </wp:inline>
          </w:drawing>
        </w:r>
      </w:ins>
    </w:p>
    <w:p w14:paraId="1279E377" w14:textId="4C3EE3AE" w:rsidR="008C4559" w:rsidRPr="00342F78" w:rsidRDefault="008C4559" w:rsidP="005E1FDC">
      <w:pPr>
        <w:pStyle w:val="BodyText"/>
        <w:spacing w:after="0"/>
        <w:jc w:val="center"/>
        <w:rPr>
          <w:ins w:id="142" w:author="Babanajad, Saeed" w:date="2019-03-15T17:24:00Z"/>
          <w:b/>
          <w:bCs/>
        </w:rPr>
      </w:pPr>
      <w:ins w:id="143" w:author="Babanajad, Saeed" w:date="2019-03-15T17:24:00Z">
        <w:r w:rsidRPr="00342F78">
          <w:rPr>
            <w:b/>
            <w:bCs/>
          </w:rPr>
          <w:t xml:space="preserve">Figure </w:t>
        </w:r>
        <w:r>
          <w:rPr>
            <w:b/>
            <w:bCs/>
          </w:rPr>
          <w:t>9</w:t>
        </w:r>
        <w:r w:rsidRPr="00342F78">
          <w:rPr>
            <w:b/>
            <w:bCs/>
          </w:rPr>
          <w:t xml:space="preserve"> Location of the neutral axis as estimated by the mean of</w:t>
        </w:r>
        <w:r>
          <w:rPr>
            <w:b/>
            <w:bCs/>
          </w:rPr>
          <w:t xml:space="preserve"> </w:t>
        </w:r>
        <w:r w:rsidRPr="00342F78">
          <w:rPr>
            <w:b/>
            <w:bCs/>
          </w:rPr>
          <w:t xml:space="preserve">a Gaussian fit for </w:t>
        </w:r>
      </w:ins>
      <w:ins w:id="144" w:author="Babanajad, Saeed" w:date="2019-03-18T16:49:00Z">
        <w:r w:rsidR="005E1FDC">
          <w:rPr>
            <w:b/>
            <w:bCs/>
          </w:rPr>
          <w:t>seven</w:t>
        </w:r>
      </w:ins>
      <w:ins w:id="145" w:author="Babanajad, Saeed" w:date="2019-03-15T17:24:00Z">
        <w:r w:rsidRPr="00342F78">
          <w:rPr>
            <w:b/>
            <w:bCs/>
          </w:rPr>
          <w:t xml:space="preserve"> measurement sessions </w:t>
        </w:r>
        <w:r w:rsidRPr="0027126E">
          <w:rPr>
            <w:b/>
            <w:bCs/>
          </w:rPr>
          <w:t>(Sigurdardottir and Glisic 2013)</w:t>
        </w:r>
      </w:ins>
    </w:p>
    <w:p w14:paraId="0EFDBD1C" w14:textId="77777777" w:rsidR="009A1741" w:rsidRDefault="009A1741" w:rsidP="00B06575">
      <w:pPr>
        <w:pStyle w:val="BodyText"/>
        <w:spacing w:after="0"/>
        <w:ind w:left="360"/>
        <w:rPr>
          <w:ins w:id="146" w:author="Babanajad, Saeed" w:date="2019-03-15T17:18:00Z"/>
        </w:rPr>
      </w:pPr>
    </w:p>
    <w:p w14:paraId="23967A88" w14:textId="77777777" w:rsidR="009A1741" w:rsidRDefault="009A1741" w:rsidP="00B06575">
      <w:pPr>
        <w:pStyle w:val="BodyText"/>
        <w:spacing w:after="0"/>
        <w:ind w:left="360"/>
        <w:rPr>
          <w:ins w:id="147" w:author="Babanajad, Saeed" w:date="2019-03-15T17:25:00Z"/>
        </w:rPr>
      </w:pPr>
    </w:p>
    <w:p w14:paraId="4943D166" w14:textId="77777777" w:rsidR="008C4559" w:rsidRDefault="008C4559" w:rsidP="008C4559">
      <w:pPr>
        <w:pStyle w:val="BodyText"/>
        <w:spacing w:after="0"/>
        <w:ind w:left="360"/>
        <w:rPr>
          <w:ins w:id="148" w:author="Babanajad, Saeed" w:date="2019-03-15T17:25:00Z"/>
        </w:rPr>
      </w:pPr>
      <w:ins w:id="149" w:author="Babanajad, Saeed" w:date="2019-03-15T17:25:00Z">
        <w:r>
          <w:rPr>
            <w:noProof/>
            <w:lang w:eastAsia="en-US" w:bidi="ar-SA"/>
          </w:rPr>
          <w:drawing>
            <wp:inline distT="0" distB="0" distL="0" distR="0" wp14:anchorId="26DA630E" wp14:editId="2316E7D4">
              <wp:extent cx="5943600" cy="1840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40230"/>
                      </a:xfrm>
                      <a:prstGeom prst="rect">
                        <a:avLst/>
                      </a:prstGeom>
                    </pic:spPr>
                  </pic:pic>
                </a:graphicData>
              </a:graphic>
            </wp:inline>
          </w:drawing>
        </w:r>
      </w:ins>
    </w:p>
    <w:p w14:paraId="49C50840" w14:textId="692F832F" w:rsidR="008C4559" w:rsidRPr="00342F78" w:rsidRDefault="008C4559" w:rsidP="005E1FDC">
      <w:pPr>
        <w:pStyle w:val="BodyText"/>
        <w:spacing w:after="0"/>
        <w:jc w:val="center"/>
        <w:rPr>
          <w:ins w:id="150" w:author="Babanajad, Saeed" w:date="2019-03-15T17:25:00Z"/>
          <w:b/>
          <w:bCs/>
        </w:rPr>
      </w:pPr>
      <w:ins w:id="151" w:author="Babanajad, Saeed" w:date="2019-03-15T17:25:00Z">
        <w:r w:rsidRPr="00342F78">
          <w:rPr>
            <w:b/>
            <w:bCs/>
          </w:rPr>
          <w:t xml:space="preserve">Figure </w:t>
        </w:r>
        <w:r>
          <w:rPr>
            <w:b/>
            <w:bCs/>
          </w:rPr>
          <w:t>10</w:t>
        </w:r>
        <w:r w:rsidRPr="00342F78">
          <w:rPr>
            <w:b/>
            <w:bCs/>
          </w:rPr>
          <w:t xml:space="preserve"> Span 2 of US202/NJ23. (a) North and southbound</w:t>
        </w:r>
      </w:ins>
      <w:ins w:id="152" w:author="Babanajad, Saeed" w:date="2019-03-18T16:49:00Z">
        <w:r w:rsidR="005E1FDC">
          <w:rPr>
            <w:b/>
            <w:bCs/>
          </w:rPr>
          <w:t>,</w:t>
        </w:r>
      </w:ins>
      <w:ins w:id="153" w:author="Babanajad, Saeed" w:date="2019-03-15T17:25:00Z">
        <w:r w:rsidRPr="00342F78">
          <w:rPr>
            <w:b/>
            <w:bCs/>
          </w:rPr>
          <w:t xml:space="preserve"> (b) Supports at the south end of the southbound span (Sigurdardottir and Glisic 2013)</w:t>
        </w:r>
      </w:ins>
    </w:p>
    <w:p w14:paraId="72FC0474" w14:textId="77777777" w:rsidR="008C4559" w:rsidRDefault="008C4559" w:rsidP="00B06575">
      <w:pPr>
        <w:pStyle w:val="BodyText"/>
        <w:spacing w:after="0"/>
        <w:ind w:left="360"/>
        <w:rPr>
          <w:ins w:id="154" w:author="Babanajad, Saeed" w:date="2019-03-15T14:59:00Z"/>
        </w:rPr>
      </w:pPr>
    </w:p>
    <w:p w14:paraId="4691DD4A" w14:textId="7111010A" w:rsidR="00B06575" w:rsidRDefault="00B06575" w:rsidP="008C4559">
      <w:pPr>
        <w:pStyle w:val="BodyText"/>
        <w:spacing w:after="0"/>
        <w:ind w:left="360"/>
        <w:rPr>
          <w:ins w:id="155" w:author="Babanajad, Saeed" w:date="2019-03-15T15:27:00Z"/>
        </w:rPr>
      </w:pPr>
      <w:ins w:id="156" w:author="Babanajad, Saeed" w:date="2019-03-15T14:59:00Z">
        <w:r>
          <w:t xml:space="preserve">Statistical data simulation is powerful tool and is commonly used for all types of measurements that have appreciable levels of uncertainty and inconsistency. For instance, Fig. </w:t>
        </w:r>
      </w:ins>
      <w:ins w:id="157" w:author="Babanajad, Saeed" w:date="2019-03-15T17:25:00Z">
        <w:r w:rsidR="008C4559">
          <w:t>11</w:t>
        </w:r>
      </w:ins>
      <w:ins w:id="158" w:author="Babanajad, Saeed" w:date="2019-03-15T14:59:00Z">
        <w:r>
          <w:t xml:space="preserve"> represents the result of a GPR survey on one of the Mid-Atlantic bridges tested throughout the LTBP program. It is clear that the measured cover depth is a good example of considering probabilistic distribution throughout the model updating. However, as with all tools, this approach is not without its downsides. Chief among them is the potential for masking deterministic mechanisms by improperly grouping data. As a simple example of this danger, consider the case where one side of a bridge deck experiences significantly more deterioration than the other. In such a case, grouping all of the data together to obtain one set of statistics is wholly inappropriate. Rather, in such a case, the spatial characteristics of the data should be retained through the use of probability distributions that vary spatially or through the fitting of multiple distributions. The same challenge applies to SHM data, but instead of spatial variability, the primary concern is temporal variability. For example, the NA data shown in Fig. </w:t>
        </w:r>
      </w:ins>
      <w:ins w:id="159" w:author="Babanajad, Saeed" w:date="2019-03-15T17:25:00Z">
        <w:r w:rsidR="008C4559">
          <w:t>8</w:t>
        </w:r>
      </w:ins>
      <w:ins w:id="160" w:author="Babanajad, Saeed" w:date="2019-03-15T14:59:00Z">
        <w:r>
          <w:t xml:space="preserve"> cannot be modeled with a single distribution as the deterministic influence of temperature on the underlying behavior would be distorted. This is a rather obvious example, but it is illustrative of the need to ensure that the data is not inappropriately grouped for fitting probability distributions.  </w:t>
        </w:r>
      </w:ins>
    </w:p>
    <w:p w14:paraId="6D9570BD" w14:textId="77777777" w:rsidR="008C4559" w:rsidRDefault="008C4559" w:rsidP="008C4559">
      <w:pPr>
        <w:pStyle w:val="BodyText"/>
        <w:spacing w:after="0"/>
        <w:jc w:val="center"/>
        <w:rPr>
          <w:ins w:id="161" w:author="Babanajad, Saeed" w:date="2019-03-15T17:26:00Z"/>
        </w:rPr>
      </w:pPr>
      <w:ins w:id="162" w:author="Babanajad, Saeed" w:date="2019-03-15T17:26:00Z">
        <w:r>
          <w:rPr>
            <w:noProof/>
            <w:lang w:eastAsia="en-US" w:bidi="ar-SA"/>
          </w:rPr>
          <w:drawing>
            <wp:inline distT="0" distB="0" distL="0" distR="0" wp14:anchorId="07D7DBD4" wp14:editId="693EC7CC">
              <wp:extent cx="4866198" cy="29197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9581" cy="2927749"/>
                      </a:xfrm>
                      <a:prstGeom prst="rect">
                        <a:avLst/>
                      </a:prstGeom>
                    </pic:spPr>
                  </pic:pic>
                </a:graphicData>
              </a:graphic>
            </wp:inline>
          </w:drawing>
        </w:r>
      </w:ins>
    </w:p>
    <w:p w14:paraId="1912F89A" w14:textId="67D0A81A" w:rsidR="008C4559" w:rsidRPr="00763791" w:rsidRDefault="008C4559" w:rsidP="008C4559">
      <w:pPr>
        <w:pStyle w:val="BodyText"/>
        <w:spacing w:after="0"/>
        <w:jc w:val="center"/>
        <w:rPr>
          <w:ins w:id="163" w:author="Babanajad, Saeed" w:date="2019-03-15T17:26:00Z"/>
          <w:b/>
          <w:bCs/>
        </w:rPr>
      </w:pPr>
      <w:ins w:id="164" w:author="Babanajad, Saeed" w:date="2019-03-15T17:26:00Z">
        <w:r w:rsidRPr="00763791">
          <w:rPr>
            <w:b/>
            <w:bCs/>
          </w:rPr>
          <w:t xml:space="preserve">Figure </w:t>
        </w:r>
        <w:r>
          <w:rPr>
            <w:b/>
            <w:bCs/>
          </w:rPr>
          <w:t>11</w:t>
        </w:r>
        <w:r w:rsidRPr="00763791">
          <w:rPr>
            <w:b/>
            <w:bCs/>
          </w:rPr>
          <w:t xml:space="preserve"> </w:t>
        </w:r>
        <w:r>
          <w:rPr>
            <w:b/>
            <w:bCs/>
          </w:rPr>
          <w:t xml:space="preserve">Histogram of cover depth for a concrete bridge deck tested through LTBP Program  </w:t>
        </w:r>
      </w:ins>
    </w:p>
    <w:p w14:paraId="46A2B44E" w14:textId="77777777" w:rsidR="005D677C" w:rsidRDefault="005D677C" w:rsidP="00B06575">
      <w:pPr>
        <w:pStyle w:val="BodyText"/>
        <w:spacing w:after="0"/>
        <w:ind w:left="360"/>
        <w:rPr>
          <w:ins w:id="165" w:author="Babanajad, Saeed" w:date="2019-03-15T15:27:00Z"/>
        </w:rPr>
      </w:pPr>
    </w:p>
    <w:p w14:paraId="7AE5E5F2" w14:textId="77777777" w:rsidR="005D677C" w:rsidRPr="00342F78" w:rsidRDefault="005D677C" w:rsidP="005D677C">
      <w:pPr>
        <w:pStyle w:val="BodyText"/>
        <w:spacing w:after="0"/>
        <w:jc w:val="center"/>
        <w:rPr>
          <w:ins w:id="166" w:author="Babanajad, Saeed" w:date="2019-03-15T15:27:00Z"/>
          <w:b/>
          <w:bCs/>
        </w:rPr>
      </w:pPr>
    </w:p>
    <w:p w14:paraId="60B35C3D" w14:textId="3573C9E7" w:rsidR="005D677C" w:rsidDel="002204B0" w:rsidRDefault="005D677C" w:rsidP="005D677C">
      <w:pPr>
        <w:pStyle w:val="BodyText"/>
        <w:spacing w:after="0"/>
        <w:jc w:val="center"/>
        <w:rPr>
          <w:del w:id="167" w:author="Babanajad, Saeed" w:date="2019-03-18T17:06:00Z"/>
        </w:rPr>
      </w:pPr>
      <w:commentRangeStart w:id="168"/>
      <w:del w:id="169" w:author="Babanajad, Saeed" w:date="2019-03-18T17:06:00Z">
        <w:r w:rsidRPr="007D7E48" w:rsidDel="002204B0">
          <w:rPr>
            <w:noProof/>
            <w:lang w:eastAsia="en-US" w:bidi="ar-SA"/>
          </w:rPr>
          <w:drawing>
            <wp:inline distT="0" distB="0" distL="0" distR="0" wp14:anchorId="277E2C94" wp14:editId="2E80FE5C">
              <wp:extent cx="4686300" cy="1205908"/>
              <wp:effectExtent l="0" t="0" r="0" b="0"/>
              <wp:docPr id="14" name="Picture 1">
                <a:extLst xmlns:a="http://schemas.openxmlformats.org/drawingml/2006/main">
                  <a:ext uri="{FF2B5EF4-FFF2-40B4-BE49-F238E27FC236}">
                    <a16:creationId xmlns:a16="http://schemas.microsoft.com/office/drawing/2014/main" id="{012BB80F-B433-6041-BF08-9265DFF525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12BB80F-B433-6041-BF08-9265DFF52579}"/>
                          </a:ext>
                        </a:extLst>
                      </pic:cNvPr>
                      <pic:cNvPicPr>
                        <a:picLocks noChangeAspect="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4707538" cy="1211373"/>
                      </a:xfrm>
                      <a:prstGeom prst="rect">
                        <a:avLst/>
                      </a:prstGeom>
                      <a:ln>
                        <a:noFill/>
                      </a:ln>
                      <a:extLst>
                        <a:ext uri="{53640926-AAD7-44D8-BBD7-CCE9431645EC}">
                          <a14:shadowObscured xmlns:a14="http://schemas.microsoft.com/office/drawing/2010/main"/>
                        </a:ext>
                      </a:extLst>
                    </pic:spPr>
                  </pic:pic>
                </a:graphicData>
              </a:graphic>
            </wp:inline>
          </w:drawing>
        </w:r>
        <w:commentRangeEnd w:id="168"/>
        <w:r w:rsidDel="002204B0">
          <w:rPr>
            <w:rStyle w:val="CommentReference"/>
            <w:rFonts w:cs="Mangal"/>
          </w:rPr>
          <w:commentReference w:id="168"/>
        </w:r>
      </w:del>
    </w:p>
    <w:p w14:paraId="5BE67C94" w14:textId="7131F237" w:rsidR="005D677C" w:rsidDel="002204B0" w:rsidRDefault="005D677C" w:rsidP="005D677C">
      <w:pPr>
        <w:pStyle w:val="BodyText"/>
        <w:spacing w:after="0"/>
        <w:jc w:val="center"/>
        <w:rPr>
          <w:del w:id="170" w:author="Babanajad, Saeed" w:date="2019-03-18T17:06:00Z"/>
        </w:rPr>
      </w:pPr>
      <w:del w:id="171" w:author="Babanajad, Saeed" w:date="2019-03-18T17:06:00Z">
        <w:r w:rsidDel="002204B0">
          <w:delText>(a)</w:delText>
        </w:r>
      </w:del>
    </w:p>
    <w:p w14:paraId="3446339A" w14:textId="35DD67F4" w:rsidR="005D677C" w:rsidDel="002204B0" w:rsidRDefault="005D677C" w:rsidP="005D677C">
      <w:pPr>
        <w:pStyle w:val="BodyText"/>
        <w:spacing w:after="0"/>
        <w:jc w:val="center"/>
        <w:rPr>
          <w:del w:id="172" w:author="Babanajad, Saeed" w:date="2019-03-18T17:06:00Z"/>
        </w:rPr>
      </w:pPr>
      <w:commentRangeStart w:id="173"/>
      <w:del w:id="174" w:author="Babanajad, Saeed" w:date="2019-03-18T17:06:00Z">
        <w:r w:rsidRPr="007D7E48" w:rsidDel="002204B0">
          <w:rPr>
            <w:noProof/>
            <w:lang w:eastAsia="en-US" w:bidi="ar-SA"/>
          </w:rPr>
          <w:drawing>
            <wp:inline distT="0" distB="0" distL="0" distR="0" wp14:anchorId="25AAEC09" wp14:editId="292DDC3A">
              <wp:extent cx="4438650" cy="1550038"/>
              <wp:effectExtent l="0" t="0" r="0" b="0"/>
              <wp:docPr id="57" name="Picture 2">
                <a:extLst xmlns:a="http://schemas.openxmlformats.org/drawingml/2006/main">
                  <a:ext uri="{FF2B5EF4-FFF2-40B4-BE49-F238E27FC236}">
                    <a16:creationId xmlns:a16="http://schemas.microsoft.com/office/drawing/2014/main" id="{FE404B07-D6EF-AD49-9205-872D79AEA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E404B07-D6EF-AD49-9205-872D79AEADCF}"/>
                          </a:ext>
                        </a:extLst>
                      </pic:cNvPr>
                      <pic:cNvPicPr>
                        <a:picLocks noChangeAspect="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4476478" cy="1563248"/>
                      </a:xfrm>
                      <a:prstGeom prst="rect">
                        <a:avLst/>
                      </a:prstGeom>
                      <a:ln>
                        <a:noFill/>
                      </a:ln>
                      <a:extLst>
                        <a:ext uri="{53640926-AAD7-44D8-BBD7-CCE9431645EC}">
                          <a14:shadowObscured xmlns:a14="http://schemas.microsoft.com/office/drawing/2010/main"/>
                        </a:ext>
                      </a:extLst>
                    </pic:spPr>
                  </pic:pic>
                </a:graphicData>
              </a:graphic>
            </wp:inline>
          </w:drawing>
        </w:r>
        <w:commentRangeEnd w:id="173"/>
        <w:r w:rsidDel="002204B0">
          <w:rPr>
            <w:rStyle w:val="CommentReference"/>
            <w:rFonts w:cs="Mangal"/>
          </w:rPr>
          <w:commentReference w:id="173"/>
        </w:r>
      </w:del>
    </w:p>
    <w:p w14:paraId="04365BC3" w14:textId="6673F21C" w:rsidR="005D677C" w:rsidDel="002204B0" w:rsidRDefault="005D677C" w:rsidP="005D677C">
      <w:pPr>
        <w:spacing w:after="0"/>
        <w:jc w:val="center"/>
        <w:rPr>
          <w:del w:id="175" w:author="Babanajad, Saeed" w:date="2019-03-18T17:06:00Z"/>
        </w:rPr>
      </w:pPr>
      <w:del w:id="176" w:author="Babanajad, Saeed" w:date="2019-03-18T17:06:00Z">
        <w:r w:rsidDel="002204B0">
          <w:delText>(b)</w:delText>
        </w:r>
      </w:del>
    </w:p>
    <w:p w14:paraId="346AFFE3" w14:textId="13856290" w:rsidR="005D677C" w:rsidDel="002204B0" w:rsidRDefault="005D677C" w:rsidP="005D677C">
      <w:pPr>
        <w:spacing w:after="0"/>
        <w:jc w:val="center"/>
        <w:rPr>
          <w:del w:id="177" w:author="Babanajad, Saeed" w:date="2019-03-18T17:06:00Z"/>
        </w:rPr>
      </w:pPr>
      <w:del w:id="178" w:author="Babanajad, Saeed" w:date="2019-03-18T17:06:00Z">
        <w:r w:rsidRPr="007D7E48" w:rsidDel="002204B0">
          <w:rPr>
            <w:noProof/>
            <w:lang w:eastAsia="en-US" w:bidi="ar-SA"/>
          </w:rPr>
          <w:drawing>
            <wp:inline distT="0" distB="0" distL="0" distR="0" wp14:anchorId="5F66776F" wp14:editId="7900B968">
              <wp:extent cx="3489649" cy="1223359"/>
              <wp:effectExtent l="0" t="0" r="3175" b="0"/>
              <wp:docPr id="58" name="Picture 2">
                <a:extLst xmlns:a="http://schemas.openxmlformats.org/drawingml/2006/main">
                  <a:ext uri="{FF2B5EF4-FFF2-40B4-BE49-F238E27FC236}">
                    <a16:creationId xmlns:a16="http://schemas.microsoft.com/office/drawing/2014/main" id="{FE404B07-D6EF-AD49-9205-872D79AEA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E404B07-D6EF-AD49-9205-872D79AEADCF}"/>
                          </a:ext>
                        </a:extLst>
                      </pic:cNvPr>
                      <pic:cNvPicPr>
                        <a:picLocks noChangeAspect="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3525227" cy="1235832"/>
                      </a:xfrm>
                      <a:prstGeom prst="rect">
                        <a:avLst/>
                      </a:prstGeom>
                      <a:ln>
                        <a:noFill/>
                      </a:ln>
                      <a:extLst>
                        <a:ext uri="{53640926-AAD7-44D8-BBD7-CCE9431645EC}">
                          <a14:shadowObscured xmlns:a14="http://schemas.microsoft.com/office/drawing/2010/main"/>
                        </a:ext>
                      </a:extLst>
                    </pic:spPr>
                  </pic:pic>
                </a:graphicData>
              </a:graphic>
            </wp:inline>
          </w:drawing>
        </w:r>
      </w:del>
    </w:p>
    <w:p w14:paraId="07E77C36" w14:textId="6086AF8A" w:rsidR="005D677C" w:rsidDel="002204B0" w:rsidRDefault="005D677C" w:rsidP="005D677C">
      <w:pPr>
        <w:spacing w:after="0"/>
        <w:jc w:val="center"/>
        <w:rPr>
          <w:del w:id="179" w:author="Babanajad, Saeed" w:date="2019-03-18T17:06:00Z"/>
        </w:rPr>
      </w:pPr>
      <w:del w:id="180" w:author="Babanajad, Saeed" w:date="2019-03-18T17:06:00Z">
        <w:r w:rsidDel="002204B0">
          <w:delText>(c)</w:delText>
        </w:r>
      </w:del>
    </w:p>
    <w:p w14:paraId="5694E7CD" w14:textId="2A0938CC" w:rsidR="005D677C" w:rsidRPr="008B3AD2" w:rsidDel="002204B0" w:rsidRDefault="005D677C" w:rsidP="005D677C">
      <w:pPr>
        <w:spacing w:after="0"/>
        <w:jc w:val="center"/>
        <w:rPr>
          <w:del w:id="181" w:author="Babanajad, Saeed" w:date="2019-03-18T17:06:00Z"/>
        </w:rPr>
      </w:pPr>
    </w:p>
    <w:p w14:paraId="298D888D" w14:textId="01C6C54D" w:rsidR="005D677C" w:rsidDel="002204B0" w:rsidRDefault="005D677C" w:rsidP="005D677C">
      <w:pPr>
        <w:pStyle w:val="BodyText"/>
        <w:spacing w:after="0"/>
        <w:jc w:val="center"/>
        <w:rPr>
          <w:del w:id="182" w:author="Babanajad, Saeed" w:date="2019-03-18T17:06:00Z"/>
        </w:rPr>
      </w:pPr>
      <w:commentRangeStart w:id="183"/>
      <w:del w:id="184" w:author="Babanajad, Saeed" w:date="2019-03-18T17:06:00Z">
        <w:r w:rsidRPr="007D7E48" w:rsidDel="002204B0">
          <w:rPr>
            <w:noProof/>
            <w:lang w:eastAsia="en-US" w:bidi="ar-SA"/>
          </w:rPr>
          <w:drawing>
            <wp:inline distT="0" distB="0" distL="0" distR="0" wp14:anchorId="2BD5D40D" wp14:editId="4534C792">
              <wp:extent cx="3741291" cy="2114550"/>
              <wp:effectExtent l="0" t="0" r="0" b="0"/>
              <wp:docPr id="15" name="Picture 2">
                <a:extLst xmlns:a="http://schemas.openxmlformats.org/drawingml/2006/main">
                  <a:ext uri="{FF2B5EF4-FFF2-40B4-BE49-F238E27FC236}">
                    <a16:creationId xmlns:a16="http://schemas.microsoft.com/office/drawing/2014/main" id="{FE404B07-D6EF-AD49-9205-872D79AEA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E404B07-D6EF-AD49-9205-872D79AEADCF}"/>
                          </a:ext>
                        </a:extLst>
                      </pic:cNvPr>
                      <pic:cNvPicPr>
                        <a:picLocks noChangeAspect="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3777791" cy="2135179"/>
                      </a:xfrm>
                      <a:prstGeom prst="rect">
                        <a:avLst/>
                      </a:prstGeom>
                      <a:ln>
                        <a:noFill/>
                      </a:ln>
                      <a:extLst>
                        <a:ext uri="{53640926-AAD7-44D8-BBD7-CCE9431645EC}">
                          <a14:shadowObscured xmlns:a14="http://schemas.microsoft.com/office/drawing/2010/main"/>
                        </a:ext>
                      </a:extLst>
                    </pic:spPr>
                  </pic:pic>
                </a:graphicData>
              </a:graphic>
            </wp:inline>
          </w:drawing>
        </w:r>
        <w:commentRangeEnd w:id="183"/>
        <w:r w:rsidDel="002204B0">
          <w:rPr>
            <w:rStyle w:val="CommentReference"/>
            <w:rFonts w:cs="Mangal"/>
          </w:rPr>
          <w:commentReference w:id="183"/>
        </w:r>
      </w:del>
    </w:p>
    <w:p w14:paraId="35BC6456" w14:textId="29CF96B9" w:rsidR="005D677C" w:rsidDel="002204B0" w:rsidRDefault="005D677C" w:rsidP="005D677C">
      <w:pPr>
        <w:pStyle w:val="BodyText"/>
        <w:spacing w:after="0"/>
        <w:jc w:val="center"/>
        <w:rPr>
          <w:del w:id="185" w:author="Babanajad, Saeed" w:date="2019-03-18T17:06:00Z"/>
        </w:rPr>
      </w:pPr>
      <w:del w:id="186" w:author="Babanajad, Saeed" w:date="2019-03-18T17:06:00Z">
        <w:r w:rsidDel="002204B0">
          <w:delText>(d)</w:delText>
        </w:r>
      </w:del>
    </w:p>
    <w:p w14:paraId="6AEC00C1" w14:textId="77777777" w:rsidR="005D677C" w:rsidRDefault="005D677C" w:rsidP="00B06575">
      <w:pPr>
        <w:pStyle w:val="BodyText"/>
        <w:spacing w:after="0"/>
        <w:ind w:left="360"/>
        <w:rPr>
          <w:ins w:id="187" w:author="Babanajad, Saeed" w:date="2019-03-15T15:27:00Z"/>
        </w:rPr>
      </w:pPr>
    </w:p>
    <w:p w14:paraId="7728AD50" w14:textId="77777777" w:rsidR="00B06575" w:rsidRPr="008B3AD2" w:rsidRDefault="00B06575" w:rsidP="00B06575">
      <w:pPr>
        <w:pStyle w:val="BodyText"/>
        <w:spacing w:after="0"/>
        <w:jc w:val="center"/>
      </w:pPr>
    </w:p>
    <w:p w14:paraId="6E8DBBE3" w14:textId="77777777" w:rsidR="00B06575" w:rsidRPr="005C4574" w:rsidRDefault="00B06575" w:rsidP="00B06575">
      <w:pPr>
        <w:pStyle w:val="Heading3"/>
        <w:spacing w:before="0" w:after="120"/>
      </w:pPr>
      <w:r w:rsidRPr="005C4574">
        <w:t>2. Model Resolution</w:t>
      </w:r>
    </w:p>
    <w:p w14:paraId="4E6DEDF9" w14:textId="77777777" w:rsidR="00B06575" w:rsidRPr="005C4574" w:rsidRDefault="00B06575" w:rsidP="00B06575">
      <w:pPr>
        <w:pStyle w:val="Heading4"/>
        <w:spacing w:before="0"/>
      </w:pPr>
      <w:r w:rsidRPr="005C4574">
        <w:t>2.1. Demand Models</w:t>
      </w:r>
    </w:p>
    <w:p w14:paraId="6A4F42B2" w14:textId="77777777" w:rsidR="00B06575" w:rsidRPr="009977F7" w:rsidRDefault="00B06575" w:rsidP="00B06575">
      <w:pPr>
        <w:autoSpaceDE w:val="0"/>
        <w:autoSpaceDN w:val="0"/>
        <w:adjustRightInd w:val="0"/>
        <w:spacing w:after="0" w:line="360" w:lineRule="atLeast"/>
        <w:jc w:val="both"/>
      </w:pPr>
      <w:r w:rsidRPr="00561601">
        <w:t xml:space="preserve">One of the most important aspects of model updating is the selection of model resolution. In general, these decisions need to be made on the basis of two main competing influences. The first corresponds to the ultimate goal of the application. To estimate member-level demands, for example, a high-level phenomenological-type model will not be able to appropriately satisfy the necessary requirements. In contrast, such model will be sufficient </w:t>
      </w:r>
      <w:r>
        <w:t xml:space="preserve">if </w:t>
      </w:r>
      <w:r w:rsidRPr="00561601">
        <w:t>the ultimate target is to estimate dynamic characteristics to diagnose objectionable levels of vibration. In essence, the ultimate target of model analysis would determine the minimum acceptable model resolution.</w:t>
      </w:r>
      <w:r>
        <w:t xml:space="preserve"> </w:t>
      </w:r>
      <w:r w:rsidRPr="00561601">
        <w:t>In order to conceptualize a constructed system, it is highly recommended to start with a greatly idealized phenomenological geometric models together with the site, soil and foundations, and then gradually increasing the detail and complexity of the model as the system is better investigated</w:t>
      </w:r>
      <w:r>
        <w:t xml:space="preserve"> </w:t>
      </w:r>
      <w:r w:rsidRPr="00561601">
        <w:t xml:space="preserve">(Dubbs 2012). The following sections provide brief discussions and examples of the most </w:t>
      </w:r>
      <w:r w:rsidRPr="009977F7">
        <w:t xml:space="preserve">common physical-based models employed for modeling purposes. </w:t>
      </w:r>
    </w:p>
    <w:p w14:paraId="7DBE8D50" w14:textId="77777777" w:rsidR="00B06575" w:rsidRPr="009977F7" w:rsidRDefault="00B06575" w:rsidP="00B06575">
      <w:pPr>
        <w:autoSpaceDE w:val="0"/>
        <w:autoSpaceDN w:val="0"/>
        <w:adjustRightInd w:val="0"/>
        <w:spacing w:after="0" w:line="360" w:lineRule="atLeast"/>
        <w:jc w:val="both"/>
        <w:rPr>
          <w:b/>
          <w:bCs/>
          <w:i/>
          <w:iCs/>
        </w:rPr>
      </w:pPr>
    </w:p>
    <w:p w14:paraId="1240306C" w14:textId="77777777" w:rsidR="00B06575" w:rsidRPr="005C4574" w:rsidRDefault="00B06575" w:rsidP="00B06575">
      <w:pPr>
        <w:pStyle w:val="Heading5"/>
        <w:spacing w:before="0"/>
      </w:pPr>
      <w:r w:rsidRPr="005C4574">
        <w:t xml:space="preserve">2.1.1. Phenomenological Models </w:t>
      </w:r>
    </w:p>
    <w:p w14:paraId="438E6A8A" w14:textId="6F6DBC7B" w:rsidR="00B06575" w:rsidRPr="003F3DDF" w:rsidRDefault="00B06575" w:rsidP="00A4410A">
      <w:pPr>
        <w:autoSpaceDE w:val="0"/>
        <w:autoSpaceDN w:val="0"/>
        <w:adjustRightInd w:val="0"/>
        <w:spacing w:after="0" w:line="360" w:lineRule="atLeast"/>
        <w:jc w:val="both"/>
        <w:rPr>
          <w:rFonts w:ascii="Times" w:eastAsia="SimSun" w:hAnsi="Times" w:cs="Times"/>
          <w:noProof/>
          <w:color w:val="000000"/>
          <w:sz w:val="24"/>
          <w:szCs w:val="24"/>
          <w:highlight w:val="lightGray"/>
          <w:lang w:eastAsia="en-US" w:bidi="ar-SA"/>
        </w:rPr>
      </w:pPr>
      <w:r w:rsidRPr="009977F7">
        <w:t>This method is the most basic and commonly used approach for the design and performance evaluation of common bridge types within the</w:t>
      </w:r>
      <w:r>
        <w:t xml:space="preserve"> U.S</w:t>
      </w:r>
      <w:r w:rsidRPr="00A25C1B">
        <w:t xml:space="preserve">. This class of models consists of the lowest geometric resolution with only few elements to define the key response mechanisms of the actual systems (Fig. </w:t>
      </w:r>
      <w:r w:rsidR="00A4410A">
        <w:t>12</w:t>
      </w:r>
      <w:r w:rsidRPr="00A25C1B">
        <w:t xml:space="preserve">). This approach approximates structural </w:t>
      </w:r>
      <w:r>
        <w:t xml:space="preserve">behavior (in particular the transverse distribution of demands) </w:t>
      </w:r>
      <w:r w:rsidRPr="00A25C1B">
        <w:t xml:space="preserve">through various </w:t>
      </w:r>
      <w:r>
        <w:t xml:space="preserve">approximate </w:t>
      </w:r>
      <w:r w:rsidRPr="00A25C1B">
        <w:t>equations to estimate the equivalent demands a girder within the structural system</w:t>
      </w:r>
      <w:r>
        <w:t xml:space="preserve"> will </w:t>
      </w:r>
      <w:r w:rsidRPr="009977F7">
        <w:t xml:space="preserve">experience. In most cases, simple one- dimensional (e.g. plane or space frame elements) and discrete elements (e.g. translational or rotational springs, point masses) are employed for constructing such models (Dubbs 2012). </w:t>
      </w:r>
      <w:r>
        <w:t xml:space="preserve">This approach has been shown to under-estimate stiffness, but is generally conservative for the computation of dead and live load actions, and thus is well-suited for design applications. </w:t>
      </w:r>
    </w:p>
    <w:p w14:paraId="4999F8AA" w14:textId="77777777" w:rsidR="00B06575" w:rsidRDefault="00B06575" w:rsidP="00B06575">
      <w:pPr>
        <w:autoSpaceDE w:val="0"/>
        <w:autoSpaceDN w:val="0"/>
        <w:adjustRightInd w:val="0"/>
        <w:spacing w:after="0" w:line="360" w:lineRule="atLeast"/>
        <w:jc w:val="center"/>
        <w:rPr>
          <w:rFonts w:ascii="Times" w:eastAsia="SimSun" w:hAnsi="Times" w:cs="Times"/>
          <w:noProof/>
          <w:color w:val="000000"/>
          <w:sz w:val="24"/>
          <w:szCs w:val="24"/>
          <w:highlight w:val="lightGray"/>
          <w:lang w:eastAsia="en-US" w:bidi="ar-SA"/>
        </w:rPr>
      </w:pPr>
    </w:p>
    <w:p w14:paraId="32E56501" w14:textId="77777777" w:rsidR="00B06575" w:rsidRPr="003F3DDF" w:rsidRDefault="00B06575" w:rsidP="00B06575">
      <w:pPr>
        <w:autoSpaceDE w:val="0"/>
        <w:autoSpaceDN w:val="0"/>
        <w:adjustRightInd w:val="0"/>
        <w:spacing w:after="0" w:line="360" w:lineRule="atLeast"/>
        <w:jc w:val="center"/>
        <w:rPr>
          <w:rFonts w:ascii="Times" w:eastAsia="SimSun" w:hAnsi="Times" w:cs="Times"/>
          <w:color w:val="000000"/>
          <w:sz w:val="24"/>
          <w:szCs w:val="24"/>
          <w:highlight w:val="lightGray"/>
          <w:lang w:eastAsia="en-US" w:bidi="ar-SA"/>
        </w:rPr>
      </w:pPr>
      <w:r w:rsidRPr="003F3DDF">
        <w:rPr>
          <w:rFonts w:ascii="Times" w:eastAsia="SimSun" w:hAnsi="Times" w:cs="Times"/>
          <w:noProof/>
          <w:color w:val="000000"/>
          <w:sz w:val="24"/>
          <w:szCs w:val="24"/>
          <w:highlight w:val="lightGray"/>
          <w:lang w:eastAsia="en-US" w:bidi="ar-SA"/>
        </w:rPr>
        <w:drawing>
          <wp:inline distT="0" distB="0" distL="0" distR="0" wp14:anchorId="47DA97E2" wp14:editId="28018C59">
            <wp:extent cx="4902924" cy="64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b="9414"/>
                    <a:stretch/>
                  </pic:blipFill>
                  <pic:spPr bwMode="auto">
                    <a:xfrm>
                      <a:off x="0" y="0"/>
                      <a:ext cx="4926279" cy="650785"/>
                    </a:xfrm>
                    <a:prstGeom prst="rect">
                      <a:avLst/>
                    </a:prstGeom>
                    <a:ln>
                      <a:noFill/>
                    </a:ln>
                    <a:extLst>
                      <a:ext uri="{53640926-AAD7-44D8-BBD7-CCE9431645EC}">
                        <a14:shadowObscured xmlns:a14="http://schemas.microsoft.com/office/drawing/2010/main"/>
                      </a:ext>
                    </a:extLst>
                  </pic:spPr>
                </pic:pic>
              </a:graphicData>
            </a:graphic>
          </wp:inline>
        </w:drawing>
      </w:r>
    </w:p>
    <w:p w14:paraId="2560A9A3" w14:textId="637DF83F" w:rsidR="00B06575" w:rsidRDefault="00B06575" w:rsidP="00A4410A">
      <w:pPr>
        <w:autoSpaceDE w:val="0"/>
        <w:autoSpaceDN w:val="0"/>
        <w:adjustRightInd w:val="0"/>
        <w:spacing w:after="0" w:line="360" w:lineRule="atLeast"/>
        <w:jc w:val="center"/>
        <w:rPr>
          <w:b/>
          <w:bCs/>
        </w:rPr>
      </w:pPr>
      <w:r w:rsidRPr="009977F7">
        <w:rPr>
          <w:b/>
          <w:bCs/>
        </w:rPr>
        <w:t xml:space="preserve">Figure </w:t>
      </w:r>
      <w:r w:rsidR="00A4410A">
        <w:rPr>
          <w:b/>
          <w:bCs/>
        </w:rPr>
        <w:t>12</w:t>
      </w:r>
      <w:r w:rsidR="00A4410A" w:rsidRPr="009977F7">
        <w:rPr>
          <w:b/>
          <w:bCs/>
        </w:rPr>
        <w:t xml:space="preserve"> </w:t>
      </w:r>
      <w:r w:rsidRPr="00AE6965">
        <w:rPr>
          <w:b/>
          <w:bCs/>
        </w:rPr>
        <w:t>Phenomenological model example</w:t>
      </w:r>
    </w:p>
    <w:p w14:paraId="085896A1" w14:textId="77777777" w:rsidR="00B06575" w:rsidRPr="00AE6965" w:rsidRDefault="00B06575" w:rsidP="00B06575">
      <w:pPr>
        <w:autoSpaceDE w:val="0"/>
        <w:autoSpaceDN w:val="0"/>
        <w:adjustRightInd w:val="0"/>
        <w:spacing w:after="0" w:line="360" w:lineRule="atLeast"/>
        <w:jc w:val="center"/>
        <w:rPr>
          <w:rFonts w:ascii="Times" w:eastAsia="SimSun" w:hAnsi="Times" w:cs="Times"/>
          <w:color w:val="000000"/>
          <w:sz w:val="24"/>
          <w:szCs w:val="24"/>
          <w:lang w:eastAsia="en-US" w:bidi="ar-SA"/>
        </w:rPr>
      </w:pPr>
    </w:p>
    <w:p w14:paraId="49974BBF" w14:textId="77777777" w:rsidR="00B06575" w:rsidRPr="00AE6965" w:rsidRDefault="00B06575" w:rsidP="00B06575">
      <w:pPr>
        <w:pStyle w:val="Heading5"/>
        <w:spacing w:before="0"/>
      </w:pPr>
      <w:r w:rsidRPr="00AE6965">
        <w:t xml:space="preserve">2.1.2. Structural Models </w:t>
      </w:r>
    </w:p>
    <w:p w14:paraId="4C41AD23" w14:textId="4E68B91B" w:rsidR="00B06575" w:rsidRPr="00AE6965" w:rsidRDefault="00B06575" w:rsidP="005E1FDC">
      <w:pPr>
        <w:autoSpaceDE w:val="0"/>
        <w:autoSpaceDN w:val="0"/>
        <w:adjustRightInd w:val="0"/>
        <w:spacing w:after="0" w:line="360" w:lineRule="atLeast"/>
        <w:jc w:val="both"/>
      </w:pPr>
      <w:r w:rsidRPr="00AE6965">
        <w:t xml:space="preserve">For structural identification purposes, structural models are perhaps the most commonly used class of models (Fig. </w:t>
      </w:r>
      <w:r w:rsidR="00A4410A">
        <w:t>13</w:t>
      </w:r>
      <w:r w:rsidRPr="00AE6965">
        <w:t xml:space="preserve">). One-dimensional (plane or space frame elements) and two-dimensional elements (e.g. plate or shell elements) are employed to simulate the response of primary components. Various link elements, constraints, and rigid offsets are often employed in order to simulate the 3D geometry of structural elements. This class of modeling permits the user to easily simulate more detailed responses without the need to rely on simplified approximate methods. Such measures allow the impact of various member-level continuity and boundary conditions on the overall response to be assessed. Compared to phenomenological models, however, their construction and error screening is far more time consuming and tedious (Dubbs 2012). </w:t>
      </w:r>
    </w:p>
    <w:p w14:paraId="0E9BEDE3" w14:textId="77777777" w:rsidR="00B06575" w:rsidRPr="00AE6965" w:rsidRDefault="00B06575" w:rsidP="00B06575">
      <w:pPr>
        <w:autoSpaceDE w:val="0"/>
        <w:autoSpaceDN w:val="0"/>
        <w:adjustRightInd w:val="0"/>
        <w:spacing w:after="0" w:line="360" w:lineRule="atLeast"/>
        <w:jc w:val="center"/>
      </w:pPr>
      <w:r w:rsidRPr="00AE6965">
        <w:rPr>
          <w:noProof/>
          <w:lang w:eastAsia="en-US" w:bidi="ar-SA"/>
        </w:rPr>
        <w:drawing>
          <wp:inline distT="0" distB="0" distL="0" distR="0" wp14:anchorId="5E72049A" wp14:editId="572772B8">
            <wp:extent cx="5943600" cy="1733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0F01CC99" w14:textId="5486358B" w:rsidR="00B06575" w:rsidRPr="00AE6965" w:rsidRDefault="00B06575" w:rsidP="00A4410A">
      <w:pPr>
        <w:autoSpaceDE w:val="0"/>
        <w:autoSpaceDN w:val="0"/>
        <w:adjustRightInd w:val="0"/>
        <w:spacing w:after="0" w:line="360" w:lineRule="atLeast"/>
        <w:jc w:val="center"/>
        <w:rPr>
          <w:rFonts w:ascii="Times" w:eastAsia="SimSun" w:hAnsi="Times" w:cs="Times"/>
          <w:color w:val="000000"/>
          <w:sz w:val="24"/>
          <w:szCs w:val="24"/>
          <w:lang w:eastAsia="en-US" w:bidi="ar-SA"/>
        </w:rPr>
      </w:pPr>
      <w:r w:rsidRPr="00AE6965">
        <w:rPr>
          <w:b/>
          <w:bCs/>
        </w:rPr>
        <w:t xml:space="preserve">Figure </w:t>
      </w:r>
      <w:r w:rsidR="00A4410A">
        <w:rPr>
          <w:b/>
          <w:bCs/>
        </w:rPr>
        <w:t>13</w:t>
      </w:r>
      <w:r w:rsidR="00A4410A" w:rsidRPr="00AE6965">
        <w:rPr>
          <w:b/>
          <w:bCs/>
        </w:rPr>
        <w:t xml:space="preserve"> </w:t>
      </w:r>
      <w:r w:rsidRPr="00AE6965">
        <w:rPr>
          <w:b/>
          <w:bCs/>
        </w:rPr>
        <w:t>Structural model example</w:t>
      </w:r>
    </w:p>
    <w:p w14:paraId="5312C6B9" w14:textId="77777777" w:rsidR="00B06575" w:rsidRPr="00AE6965" w:rsidRDefault="00B06575" w:rsidP="00B06575">
      <w:pPr>
        <w:autoSpaceDE w:val="0"/>
        <w:autoSpaceDN w:val="0"/>
        <w:adjustRightInd w:val="0"/>
        <w:spacing w:after="0" w:line="360" w:lineRule="atLeast"/>
        <w:jc w:val="both"/>
        <w:rPr>
          <w:b/>
          <w:bCs/>
          <w:i/>
          <w:iCs/>
        </w:rPr>
      </w:pPr>
    </w:p>
    <w:p w14:paraId="125E8971" w14:textId="77777777" w:rsidR="00B06575" w:rsidRPr="00AE6965" w:rsidRDefault="00B06575" w:rsidP="00B06575">
      <w:pPr>
        <w:pStyle w:val="Heading5"/>
        <w:spacing w:before="0"/>
      </w:pPr>
      <w:r w:rsidRPr="00AE6965">
        <w:t xml:space="preserve">2.1.3. Finite Element Models </w:t>
      </w:r>
    </w:p>
    <w:p w14:paraId="4FCB6C8C" w14:textId="3BC0FC00" w:rsidR="00B06575" w:rsidRDefault="00B06575" w:rsidP="00A4410A">
      <w:pPr>
        <w:autoSpaceDE w:val="0"/>
        <w:autoSpaceDN w:val="0"/>
        <w:adjustRightInd w:val="0"/>
        <w:spacing w:after="0" w:line="360" w:lineRule="atLeast"/>
        <w:jc w:val="both"/>
      </w:pPr>
      <w:r w:rsidRPr="00AE6965">
        <w:t>This class of modeling has the finest geometric resolution, and in some cases may consist of a geometric-replica model (Fig. 1</w:t>
      </w:r>
      <w:r w:rsidR="00A4410A">
        <w:t>4</w:t>
      </w:r>
      <w:r w:rsidRPr="00AE6965">
        <w:t xml:space="preserve">). To create such high-resolution simulations, these models employ the full range of finite elements available including three-dimensional solids. Through these models, it is possible to simulate the response of complex structural details (including connections, contacts, stress concentration, non-linearity, etc.). In return, they are extremely challenging and expensive to construct and error screen in a reliable manner (Dubbs 2012). </w:t>
      </w:r>
    </w:p>
    <w:p w14:paraId="4A100F0D" w14:textId="77777777" w:rsidR="00B06575" w:rsidRPr="00AE6965" w:rsidRDefault="00B06575" w:rsidP="00B06575">
      <w:pPr>
        <w:autoSpaceDE w:val="0"/>
        <w:autoSpaceDN w:val="0"/>
        <w:adjustRightInd w:val="0"/>
        <w:spacing w:after="0" w:line="360" w:lineRule="atLeast"/>
        <w:jc w:val="both"/>
      </w:pPr>
    </w:p>
    <w:p w14:paraId="651E378B" w14:textId="77777777" w:rsidR="00B06575" w:rsidRPr="00AE6965" w:rsidRDefault="00B06575" w:rsidP="00B06575">
      <w:pPr>
        <w:autoSpaceDE w:val="0"/>
        <w:autoSpaceDN w:val="0"/>
        <w:adjustRightInd w:val="0"/>
        <w:spacing w:after="0" w:line="360" w:lineRule="atLeast"/>
        <w:jc w:val="center"/>
      </w:pPr>
      <w:r w:rsidRPr="00AE6965">
        <w:rPr>
          <w:noProof/>
          <w:lang w:eastAsia="en-US" w:bidi="ar-SA"/>
        </w:rPr>
        <w:drawing>
          <wp:inline distT="0" distB="0" distL="0" distR="0" wp14:anchorId="1F68D077" wp14:editId="131233FC">
            <wp:extent cx="3429000" cy="28640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5363" cy="2869408"/>
                    </a:xfrm>
                    <a:prstGeom prst="rect">
                      <a:avLst/>
                    </a:prstGeom>
                  </pic:spPr>
                </pic:pic>
              </a:graphicData>
            </a:graphic>
          </wp:inline>
        </w:drawing>
      </w:r>
    </w:p>
    <w:p w14:paraId="5345B6D2" w14:textId="35300AB3" w:rsidR="00B06575" w:rsidRDefault="00B06575" w:rsidP="00A4410A">
      <w:pPr>
        <w:autoSpaceDE w:val="0"/>
        <w:autoSpaceDN w:val="0"/>
        <w:adjustRightInd w:val="0"/>
        <w:spacing w:after="0" w:line="360" w:lineRule="atLeast"/>
        <w:jc w:val="center"/>
        <w:rPr>
          <w:b/>
          <w:bCs/>
        </w:rPr>
      </w:pPr>
      <w:r w:rsidRPr="00AE6965">
        <w:rPr>
          <w:b/>
          <w:bCs/>
        </w:rPr>
        <w:t xml:space="preserve">Figure </w:t>
      </w:r>
      <w:r w:rsidR="00A4410A" w:rsidRPr="00AE6965">
        <w:rPr>
          <w:b/>
          <w:bCs/>
        </w:rPr>
        <w:t>1</w:t>
      </w:r>
      <w:r w:rsidR="00A4410A">
        <w:rPr>
          <w:b/>
          <w:bCs/>
        </w:rPr>
        <w:t>4</w:t>
      </w:r>
      <w:r w:rsidR="00A4410A" w:rsidRPr="00AE6965">
        <w:rPr>
          <w:b/>
          <w:bCs/>
        </w:rPr>
        <w:t xml:space="preserve"> </w:t>
      </w:r>
      <w:r w:rsidRPr="00AE6965">
        <w:rPr>
          <w:b/>
          <w:bCs/>
        </w:rPr>
        <w:t>FE model example</w:t>
      </w:r>
    </w:p>
    <w:p w14:paraId="348382A3" w14:textId="77777777" w:rsidR="00B06575" w:rsidRDefault="00B06575" w:rsidP="00B06575">
      <w:pPr>
        <w:autoSpaceDE w:val="0"/>
        <w:autoSpaceDN w:val="0"/>
        <w:adjustRightInd w:val="0"/>
        <w:spacing w:after="0" w:line="360" w:lineRule="atLeast"/>
        <w:jc w:val="center"/>
        <w:rPr>
          <w:b/>
          <w:bCs/>
        </w:rPr>
      </w:pPr>
    </w:p>
    <w:p w14:paraId="343773B8" w14:textId="77777777" w:rsidR="00B06575" w:rsidRPr="001C2D14" w:rsidRDefault="00B06575" w:rsidP="00B06575">
      <w:pPr>
        <w:pStyle w:val="Heading5"/>
        <w:spacing w:before="0"/>
      </w:pPr>
      <w:r>
        <w:t>2.1.4. P</w:t>
      </w:r>
      <w:r w:rsidRPr="001C2D14">
        <w:t>roposed model resolutions for regular highway bridges</w:t>
      </w:r>
    </w:p>
    <w:p w14:paraId="4E5F1EC7" w14:textId="5678A0E7" w:rsidR="00B06575" w:rsidRDefault="00B06575" w:rsidP="00A4410A">
      <w:pPr>
        <w:autoSpaceDE w:val="0"/>
        <w:autoSpaceDN w:val="0"/>
        <w:adjustRightInd w:val="0"/>
        <w:spacing w:after="0" w:line="360" w:lineRule="atLeast"/>
        <w:jc w:val="both"/>
      </w:pPr>
      <w:r>
        <w:t xml:space="preserve">For the current NDE-SHM, as shown in Fig. </w:t>
      </w:r>
      <w:r w:rsidR="00A4410A">
        <w:t>15</w:t>
      </w:r>
      <w:r>
        <w:t xml:space="preserve">, multiple levels of model resolutions are proposed. The level of the model resolution is simulated by increasing the dimension of the elements being employed to construct the structure’s model. In particular, model resolution varied by using frame and link (1-D element), shell (2-D), and solid (3-D) elements. </w:t>
      </w:r>
      <w:r w:rsidRPr="00067EE0">
        <w:t xml:space="preserve">The </w:t>
      </w:r>
      <w:r>
        <w:t xml:space="preserve">proposed </w:t>
      </w:r>
      <w:r w:rsidRPr="00067EE0">
        <w:t xml:space="preserve">model resolution is conducted in a sequential manner wherein Fig. </w:t>
      </w:r>
      <w:r w:rsidR="00A4410A" w:rsidRPr="00067EE0">
        <w:t>1</w:t>
      </w:r>
      <w:r w:rsidR="00A4410A">
        <w:t>5a</w:t>
      </w:r>
      <w:r w:rsidR="00A4410A" w:rsidRPr="00067EE0">
        <w:t xml:space="preserve"> </w:t>
      </w:r>
      <w:r w:rsidRPr="00067EE0">
        <w:t>pertains to the simplest model that could be constructed for a multi-girder composite bridg</w:t>
      </w:r>
      <w:r>
        <w:t xml:space="preserve">e, </w:t>
      </w:r>
      <w:commentRangeStart w:id="188"/>
      <w:commentRangeStart w:id="189"/>
      <w:r>
        <w:t>where some of the NDE/SHM could be incorporated to refine the model attributes</w:t>
      </w:r>
      <w:r w:rsidRPr="00067EE0">
        <w:t>.</w:t>
      </w:r>
      <w:commentRangeEnd w:id="188"/>
      <w:r>
        <w:rPr>
          <w:rStyle w:val="CommentReference"/>
          <w:rFonts w:cs="Mangal"/>
        </w:rPr>
        <w:commentReference w:id="188"/>
      </w:r>
      <w:commentRangeEnd w:id="189"/>
      <w:r>
        <w:rPr>
          <w:rStyle w:val="CommentReference"/>
          <w:rFonts w:cs="Mangal"/>
        </w:rPr>
        <w:commentReference w:id="189"/>
      </w:r>
      <w:r w:rsidRPr="00067EE0">
        <w:t xml:space="preserve"> In this model, </w:t>
      </w:r>
      <w:r>
        <w:t>one beam</w:t>
      </w:r>
      <w:r w:rsidRPr="00067EE0">
        <w:t xml:space="preserve"> element</w:t>
      </w:r>
      <w:r>
        <w:t xml:space="preserve"> (1D) is</w:t>
      </w:r>
      <w:r w:rsidRPr="00067EE0">
        <w:t xml:space="preserve"> considered at each cross section of the girder</w:t>
      </w:r>
      <w:r>
        <w:t xml:space="preserve"> to model the girder. Except the deck</w:t>
      </w:r>
      <w:r w:rsidRPr="00067EE0">
        <w:t xml:space="preserve">, </w:t>
      </w:r>
      <w:r>
        <w:t xml:space="preserve">where shell elements (2D) are employed for modeling deck, any secondary bridge component such as </w:t>
      </w:r>
      <w:r w:rsidRPr="00067EE0">
        <w:t>bracing</w:t>
      </w:r>
      <w:r>
        <w:t>s</w:t>
      </w:r>
      <w:r w:rsidRPr="00067EE0">
        <w:t>, stiffeners,</w:t>
      </w:r>
      <w:r>
        <w:t xml:space="preserve"> cross frames, and diaphragms could not be explicitly considered and so their contribution must be account for by modifying the transverse stiffness properties of the deck elements. Implementation of rigid links and offsets could be still counted but in a more smeared manner.</w:t>
      </w:r>
    </w:p>
    <w:p w14:paraId="322C9654" w14:textId="27E3D245" w:rsidR="00B06575" w:rsidRDefault="00B06575" w:rsidP="0062743F">
      <w:pPr>
        <w:autoSpaceDE w:val="0"/>
        <w:autoSpaceDN w:val="0"/>
        <w:adjustRightInd w:val="0"/>
        <w:spacing w:after="0" w:line="360" w:lineRule="atLeast"/>
        <w:jc w:val="both"/>
        <w:rPr>
          <w:ins w:id="190" w:author="Babanajad, Saeed" w:date="2019-03-15T14:59:00Z"/>
        </w:rPr>
      </w:pPr>
      <w:r>
        <w:t xml:space="preserve">Fig. </w:t>
      </w:r>
      <w:r w:rsidR="0062743F">
        <w:t xml:space="preserve">15b </w:t>
      </w:r>
      <w:r>
        <w:t xml:space="preserve">illustrates a higher resolution model where the girder and diaphragm elements are simulated through shell elements. </w:t>
      </w:r>
      <w:r w:rsidRPr="00067EE0">
        <w:t xml:space="preserve">While keeping the </w:t>
      </w:r>
      <w:r>
        <w:t>same shell</w:t>
      </w:r>
      <w:r w:rsidRPr="00067EE0">
        <w:t xml:space="preserve"> element </w:t>
      </w:r>
      <w:r>
        <w:t xml:space="preserve">for the deck, the connection and offset between the multiple girder elements and the deck are simulated through a number of link elements, which act to enforce strain compatibility between the various elements. Through this level of model resolution, it is now possible to explicitly simulate cross bracing or diaphragms.  Due to the capability of the proposed model resolution, the boundary conditions and continuity (which are very crucial to the dynamic analysis of the structure) could be perfectly simulated at the girder ends, abutments, or piers. As shown in Fig. </w:t>
      </w:r>
      <w:r w:rsidR="0062743F">
        <w:t>15c</w:t>
      </w:r>
      <w:r>
        <w:t xml:space="preserve">, having such resolution will also help in incorporating the SHM and NDE data to assign </w:t>
      </w:r>
      <w:commentRangeStart w:id="191"/>
      <w:r>
        <w:t>different geometrical and material characteristics for the elements</w:t>
      </w:r>
      <w:commentRangeEnd w:id="191"/>
      <w:r>
        <w:rPr>
          <w:rStyle w:val="CommentReference"/>
          <w:rFonts w:cs="Mangal"/>
        </w:rPr>
        <w:commentReference w:id="191"/>
      </w:r>
      <w:r>
        <w:t xml:space="preserve">. </w:t>
      </w:r>
      <w:ins w:id="192" w:author="Babanajad, Saeed" w:date="2019-03-15T14:59:00Z">
        <w:r>
          <w:t>The authors have previously conducted several studies on defining different model updating resolution techniques and have utilized a variety of structural  characteristics (inclusive of geometrical and material) for model refinement (</w:t>
        </w:r>
        <w:r w:rsidRPr="002B60FB">
          <w:t>Weidner 2012; Yarnold and Weidner 2016; Zhou et al. 2012; Dubbs 2012; Du</w:t>
        </w:r>
        <w:r>
          <w:t xml:space="preserve">bbs and Moon 2015; Masceri 2015). </w:t>
        </w:r>
      </w:ins>
      <w:r>
        <w:t xml:space="preserve">Such models represent a good balance between ease of use and accuracy as evidence by their common usage for simulating highway bridges. In a finer resolution, it is possible to divide every single elements into a number of solid elements, however, this would not be a feasible case for the purpose of NDE-SHM integration. </w:t>
      </w:r>
    </w:p>
    <w:p w14:paraId="738FECC7" w14:textId="77777777" w:rsidR="00B06575" w:rsidRDefault="00B06575" w:rsidP="00B06575">
      <w:pPr>
        <w:autoSpaceDE w:val="0"/>
        <w:autoSpaceDN w:val="0"/>
        <w:adjustRightInd w:val="0"/>
        <w:spacing w:after="0" w:line="360" w:lineRule="atLeast"/>
        <w:jc w:val="both"/>
      </w:pPr>
    </w:p>
    <w:p w14:paraId="737B8D72" w14:textId="2F27E199" w:rsidR="00B06575" w:rsidRDefault="00B06575" w:rsidP="0062743F">
      <w:pPr>
        <w:autoSpaceDE w:val="0"/>
        <w:autoSpaceDN w:val="0"/>
        <w:adjustRightInd w:val="0"/>
        <w:spacing w:after="0" w:line="360" w:lineRule="atLeast"/>
        <w:jc w:val="both"/>
      </w:pPr>
      <w:commentRangeStart w:id="193"/>
      <w:r>
        <w:t>Although it is possible to examine more refined models, at this stage (and based on past experience) the research team believes that the marginal benefits that may be gained cannot be justified when weighed against the significant increase in complexity</w:t>
      </w:r>
      <w:commentRangeEnd w:id="193"/>
      <w:r>
        <w:rPr>
          <w:rStyle w:val="CommentReference"/>
          <w:rFonts w:cs="Mangal"/>
        </w:rPr>
        <w:commentReference w:id="193"/>
      </w:r>
      <w:r>
        <w:t>.</w:t>
      </w:r>
      <w:ins w:id="194" w:author="Babanajad, Saeed" w:date="2019-03-15T14:59:00Z">
        <w:r>
          <w:t xml:space="preserve"> This is further supported by the desire for this project to produce results that are implementable in practice, as the vast majority of consultants do not have the ability to implement new element types or perform multi-physics simulation. As a result, this study aims to develop and examine strategies that combine common NDE and SHM data within common model updating approaches that are compatible with current practice. </w:t>
        </w:r>
      </w:ins>
      <w:r>
        <w:t xml:space="preserve">Fig. </w:t>
      </w:r>
      <w:r w:rsidR="0062743F">
        <w:t xml:space="preserve">16 </w:t>
      </w:r>
      <w:r>
        <w:t xml:space="preserve">schematically illustrates the trade-off between model resolution, accuracy of demand estimation, and the complexity of computation. The exponential curve illustrates that while the accuracy of demand estimation may show significant improvement at lower model resolution (e.g. </w:t>
      </w:r>
      <w:r w:rsidRPr="005E1FDC">
        <w:rPr>
          <w:i/>
          <w:iCs/>
        </w:rPr>
        <w:t>a</w:t>
      </w:r>
      <w:r>
        <w:t xml:space="preserve"> to </w:t>
      </w:r>
      <w:r w:rsidRPr="005E1FDC">
        <w:rPr>
          <w:i/>
          <w:iCs/>
        </w:rPr>
        <w:t>b</w:t>
      </w:r>
      <w:r>
        <w:t xml:space="preserve"> to </w:t>
      </w:r>
      <w:r w:rsidRPr="005E1FDC">
        <w:rPr>
          <w:i/>
          <w:iCs/>
        </w:rPr>
        <w:t>c</w:t>
      </w:r>
      <w:r>
        <w:t xml:space="preserve">); however, at higher model resolutions (e.g. </w:t>
      </w:r>
      <w:r w:rsidRPr="005E1FDC">
        <w:rPr>
          <w:i/>
          <w:iCs/>
        </w:rPr>
        <w:t>c</w:t>
      </w:r>
      <w:r>
        <w:t xml:space="preserve"> to </w:t>
      </w:r>
      <w:r w:rsidRPr="005E1FDC">
        <w:rPr>
          <w:i/>
          <w:iCs/>
        </w:rPr>
        <w:t>d</w:t>
      </w:r>
      <w:r>
        <w:t xml:space="preserve">) only marginal gains in demand estimation are observed. In addition, to achieve this marginal improvement in demand estimation, a significant increase in model complexity must be managed. This increased complexity requires more resources to construct, error screen, and interpret simulation results, places severe constraints on the type of model updating approaches that may be practically employed, and generally requires far more experienced analysts to execute properly.  </w:t>
      </w:r>
    </w:p>
    <w:p w14:paraId="65EE31B1" w14:textId="738689C1" w:rsidR="00B06575" w:rsidRDefault="00B06575" w:rsidP="00A4410A">
      <w:pPr>
        <w:autoSpaceDE w:val="0"/>
        <w:autoSpaceDN w:val="0"/>
        <w:adjustRightInd w:val="0"/>
        <w:spacing w:after="0" w:line="360" w:lineRule="atLeast"/>
      </w:pPr>
      <w:r>
        <w:rPr>
          <w:noProof/>
          <w:lang w:eastAsia="en-US" w:bidi="ar-SA"/>
        </w:rPr>
        <w:drawing>
          <wp:inline distT="0" distB="0" distL="0" distR="0" wp14:anchorId="3C60FA5A" wp14:editId="6F712430">
            <wp:extent cx="5943600" cy="2156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56460"/>
                    </a:xfrm>
                    <a:prstGeom prst="rect">
                      <a:avLst/>
                    </a:prstGeom>
                  </pic:spPr>
                </pic:pic>
              </a:graphicData>
            </a:graphic>
          </wp:inline>
        </w:drawing>
      </w:r>
    </w:p>
    <w:p w14:paraId="7DF54710" w14:textId="77777777" w:rsidR="00B06575" w:rsidRDefault="00B06575" w:rsidP="00B06575">
      <w:pPr>
        <w:autoSpaceDE w:val="0"/>
        <w:autoSpaceDN w:val="0"/>
        <w:adjustRightInd w:val="0"/>
        <w:spacing w:after="0" w:line="360" w:lineRule="atLeast"/>
        <w:jc w:val="center"/>
      </w:pPr>
      <w:r>
        <w:t>(a)</w:t>
      </w:r>
    </w:p>
    <w:p w14:paraId="45B42301" w14:textId="77777777" w:rsidR="00B06575" w:rsidRDefault="00B06575" w:rsidP="00B06575">
      <w:pPr>
        <w:autoSpaceDE w:val="0"/>
        <w:autoSpaceDN w:val="0"/>
        <w:adjustRightInd w:val="0"/>
        <w:spacing w:after="0" w:line="360" w:lineRule="atLeast"/>
        <w:jc w:val="center"/>
      </w:pPr>
    </w:p>
    <w:p w14:paraId="7E651E1C" w14:textId="77777777" w:rsidR="00B06575" w:rsidRDefault="00B06575" w:rsidP="00B06575">
      <w:pPr>
        <w:autoSpaceDE w:val="0"/>
        <w:autoSpaceDN w:val="0"/>
        <w:adjustRightInd w:val="0"/>
        <w:spacing w:after="0" w:line="360" w:lineRule="atLeast"/>
        <w:jc w:val="center"/>
      </w:pPr>
    </w:p>
    <w:p w14:paraId="08411BC0" w14:textId="77777777" w:rsidR="00B06575" w:rsidRDefault="00B06575" w:rsidP="00B06575">
      <w:pPr>
        <w:autoSpaceDE w:val="0"/>
        <w:autoSpaceDN w:val="0"/>
        <w:adjustRightInd w:val="0"/>
        <w:spacing w:after="0" w:line="360" w:lineRule="atLeast"/>
        <w:jc w:val="center"/>
      </w:pPr>
      <w:r>
        <w:rPr>
          <w:noProof/>
          <w:lang w:eastAsia="en-US" w:bidi="ar-SA"/>
        </w:rPr>
        <w:drawing>
          <wp:inline distT="0" distB="0" distL="0" distR="0" wp14:anchorId="628628F1" wp14:editId="4FDD87C8">
            <wp:extent cx="5943600" cy="2076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76450"/>
                    </a:xfrm>
                    <a:prstGeom prst="rect">
                      <a:avLst/>
                    </a:prstGeom>
                  </pic:spPr>
                </pic:pic>
              </a:graphicData>
            </a:graphic>
          </wp:inline>
        </w:drawing>
      </w:r>
    </w:p>
    <w:p w14:paraId="44D246BA" w14:textId="77777777" w:rsidR="00B06575" w:rsidRDefault="00B06575" w:rsidP="00B06575">
      <w:pPr>
        <w:autoSpaceDE w:val="0"/>
        <w:autoSpaceDN w:val="0"/>
        <w:adjustRightInd w:val="0"/>
        <w:spacing w:after="0" w:line="360" w:lineRule="atLeast"/>
        <w:jc w:val="center"/>
      </w:pPr>
      <w:r>
        <w:t>(b)</w:t>
      </w:r>
    </w:p>
    <w:p w14:paraId="51F02D54" w14:textId="77777777" w:rsidR="00B06575" w:rsidRDefault="00B06575" w:rsidP="00B06575">
      <w:pPr>
        <w:autoSpaceDE w:val="0"/>
        <w:autoSpaceDN w:val="0"/>
        <w:adjustRightInd w:val="0"/>
        <w:spacing w:after="0" w:line="360" w:lineRule="atLeast"/>
        <w:jc w:val="center"/>
      </w:pPr>
    </w:p>
    <w:p w14:paraId="0607CE9A" w14:textId="77777777" w:rsidR="00B06575" w:rsidRDefault="00B06575" w:rsidP="00B06575">
      <w:pPr>
        <w:autoSpaceDE w:val="0"/>
        <w:autoSpaceDN w:val="0"/>
        <w:adjustRightInd w:val="0"/>
        <w:spacing w:after="0" w:line="360" w:lineRule="atLeast"/>
        <w:jc w:val="center"/>
      </w:pPr>
      <w:r>
        <w:rPr>
          <w:noProof/>
          <w:lang w:eastAsia="en-US" w:bidi="ar-SA"/>
        </w:rPr>
        <w:drawing>
          <wp:inline distT="0" distB="0" distL="0" distR="0" wp14:anchorId="00AEE285" wp14:editId="5034BA25">
            <wp:extent cx="5943600" cy="21075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07565"/>
                    </a:xfrm>
                    <a:prstGeom prst="rect">
                      <a:avLst/>
                    </a:prstGeom>
                  </pic:spPr>
                </pic:pic>
              </a:graphicData>
            </a:graphic>
          </wp:inline>
        </w:drawing>
      </w:r>
    </w:p>
    <w:p w14:paraId="748DB0AD" w14:textId="77777777" w:rsidR="00B06575" w:rsidRDefault="00B06575" w:rsidP="00B06575">
      <w:pPr>
        <w:autoSpaceDE w:val="0"/>
        <w:autoSpaceDN w:val="0"/>
        <w:adjustRightInd w:val="0"/>
        <w:spacing w:after="0" w:line="360" w:lineRule="atLeast"/>
        <w:jc w:val="center"/>
      </w:pPr>
      <w:r>
        <w:t>(c)</w:t>
      </w:r>
    </w:p>
    <w:p w14:paraId="7ABFC8AB" w14:textId="1EF693E4" w:rsidR="00B06575" w:rsidRDefault="00B06575" w:rsidP="0062743F">
      <w:pPr>
        <w:autoSpaceDE w:val="0"/>
        <w:autoSpaceDN w:val="0"/>
        <w:adjustRightInd w:val="0"/>
        <w:spacing w:after="0" w:line="360" w:lineRule="atLeast"/>
        <w:jc w:val="center"/>
        <w:rPr>
          <w:rFonts w:ascii="Times" w:eastAsia="SimSun" w:hAnsi="Times" w:cs="Times"/>
          <w:color w:val="000000"/>
          <w:sz w:val="24"/>
          <w:szCs w:val="24"/>
          <w:lang w:eastAsia="en-US" w:bidi="ar-SA"/>
        </w:rPr>
      </w:pPr>
      <w:r>
        <w:rPr>
          <w:b/>
          <w:bCs/>
        </w:rPr>
        <w:t xml:space="preserve">Figure </w:t>
      </w:r>
      <w:r w:rsidR="0062743F">
        <w:rPr>
          <w:b/>
          <w:bCs/>
        </w:rPr>
        <w:t xml:space="preserve">15 </w:t>
      </w:r>
      <w:r>
        <w:rPr>
          <w:b/>
          <w:bCs/>
        </w:rPr>
        <w:t>a-b) Progressive model resolutions, c) corresponding model attributes to the NDE-SHM data</w:t>
      </w:r>
    </w:p>
    <w:p w14:paraId="2A8230A6" w14:textId="77777777" w:rsidR="00B06575" w:rsidRDefault="00B06575" w:rsidP="00B06575">
      <w:pPr>
        <w:autoSpaceDE w:val="0"/>
        <w:autoSpaceDN w:val="0"/>
        <w:adjustRightInd w:val="0"/>
        <w:spacing w:after="0" w:line="360" w:lineRule="atLeast"/>
        <w:jc w:val="both"/>
      </w:pPr>
    </w:p>
    <w:p w14:paraId="5F9112C4" w14:textId="77777777" w:rsidR="00B06575" w:rsidRDefault="00B06575" w:rsidP="00B06575">
      <w:pPr>
        <w:autoSpaceDE w:val="0"/>
        <w:autoSpaceDN w:val="0"/>
        <w:adjustRightInd w:val="0"/>
        <w:spacing w:after="0" w:line="360" w:lineRule="atLeast"/>
        <w:jc w:val="both"/>
      </w:pPr>
    </w:p>
    <w:p w14:paraId="5B89C776" w14:textId="77777777" w:rsidR="00B06575" w:rsidRDefault="00B06575" w:rsidP="00B06575">
      <w:pPr>
        <w:autoSpaceDE w:val="0"/>
        <w:autoSpaceDN w:val="0"/>
        <w:adjustRightInd w:val="0"/>
        <w:spacing w:after="0" w:line="360" w:lineRule="atLeast"/>
        <w:jc w:val="both"/>
      </w:pPr>
    </w:p>
    <w:p w14:paraId="4FB5E709" w14:textId="77777777" w:rsidR="00B06575" w:rsidRDefault="00B06575" w:rsidP="00B06575">
      <w:pPr>
        <w:autoSpaceDE w:val="0"/>
        <w:autoSpaceDN w:val="0"/>
        <w:adjustRightInd w:val="0"/>
        <w:spacing w:after="0" w:line="360" w:lineRule="atLeast"/>
        <w:jc w:val="both"/>
      </w:pPr>
    </w:p>
    <w:p w14:paraId="106D3710" w14:textId="77777777" w:rsidR="00B06575" w:rsidRDefault="00B06575" w:rsidP="00B06575">
      <w:pPr>
        <w:autoSpaceDE w:val="0"/>
        <w:autoSpaceDN w:val="0"/>
        <w:adjustRightInd w:val="0"/>
        <w:spacing w:after="0" w:line="360" w:lineRule="atLeast"/>
        <w:jc w:val="both"/>
      </w:pPr>
    </w:p>
    <w:p w14:paraId="48E61EC7" w14:textId="77777777" w:rsidR="00B06575" w:rsidRDefault="00B06575" w:rsidP="00B06575">
      <w:pPr>
        <w:autoSpaceDE w:val="0"/>
        <w:autoSpaceDN w:val="0"/>
        <w:adjustRightInd w:val="0"/>
        <w:spacing w:after="0" w:line="360" w:lineRule="atLeast"/>
        <w:jc w:val="both"/>
      </w:pPr>
    </w:p>
    <w:p w14:paraId="3F379A73" w14:textId="77777777" w:rsidR="00B06575" w:rsidRDefault="00B06575" w:rsidP="00B06575">
      <w:pPr>
        <w:autoSpaceDE w:val="0"/>
        <w:autoSpaceDN w:val="0"/>
        <w:adjustRightInd w:val="0"/>
        <w:spacing w:after="0" w:line="360" w:lineRule="atLeast"/>
        <w:jc w:val="both"/>
      </w:pPr>
    </w:p>
    <w:p w14:paraId="532D05AB" w14:textId="77777777" w:rsidR="00B06575" w:rsidRDefault="00B06575" w:rsidP="00B06575">
      <w:pPr>
        <w:autoSpaceDE w:val="0"/>
        <w:autoSpaceDN w:val="0"/>
        <w:adjustRightInd w:val="0"/>
        <w:spacing w:after="0" w:line="360" w:lineRule="atLeast"/>
        <w:jc w:val="both"/>
      </w:pPr>
    </w:p>
    <w:p w14:paraId="013F4D70" w14:textId="77777777" w:rsidR="00B06575" w:rsidRDefault="00B06575" w:rsidP="00B06575">
      <w:pPr>
        <w:autoSpaceDE w:val="0"/>
        <w:autoSpaceDN w:val="0"/>
        <w:adjustRightInd w:val="0"/>
        <w:spacing w:after="0" w:line="360" w:lineRule="atLeast"/>
        <w:jc w:val="both"/>
      </w:pPr>
    </w:p>
    <w:p w14:paraId="748A6CC5" w14:textId="77777777" w:rsidR="00B06575" w:rsidRDefault="00B06575" w:rsidP="00B06575">
      <w:pPr>
        <w:autoSpaceDE w:val="0"/>
        <w:autoSpaceDN w:val="0"/>
        <w:adjustRightInd w:val="0"/>
        <w:spacing w:after="0" w:line="360" w:lineRule="atLeast"/>
        <w:jc w:val="both"/>
      </w:pPr>
    </w:p>
    <w:p w14:paraId="7D7BAC69" w14:textId="77777777" w:rsidR="00B06575" w:rsidRDefault="00B06575" w:rsidP="00B06575">
      <w:pPr>
        <w:autoSpaceDE w:val="0"/>
        <w:autoSpaceDN w:val="0"/>
        <w:adjustRightInd w:val="0"/>
        <w:spacing w:after="0" w:line="360" w:lineRule="atLeast"/>
        <w:jc w:val="both"/>
      </w:pPr>
    </w:p>
    <w:p w14:paraId="0C9244A3" w14:textId="77777777" w:rsidR="00B06575" w:rsidRDefault="00B06575" w:rsidP="00B06575">
      <w:pPr>
        <w:autoSpaceDE w:val="0"/>
        <w:autoSpaceDN w:val="0"/>
        <w:adjustRightInd w:val="0"/>
        <w:spacing w:after="0" w:line="360" w:lineRule="atLeast"/>
        <w:jc w:val="both"/>
      </w:pPr>
    </w:p>
    <w:p w14:paraId="625FEADE" w14:textId="77777777" w:rsidR="00B06575" w:rsidRDefault="00B06575" w:rsidP="00B06575">
      <w:pPr>
        <w:autoSpaceDE w:val="0"/>
        <w:autoSpaceDN w:val="0"/>
        <w:adjustRightInd w:val="0"/>
        <w:spacing w:after="0" w:line="360" w:lineRule="atLeast"/>
        <w:jc w:val="both"/>
      </w:pPr>
    </w:p>
    <w:p w14:paraId="14C235B2" w14:textId="77777777" w:rsidR="00B06575" w:rsidRDefault="00B06575" w:rsidP="00B06575">
      <w:pPr>
        <w:autoSpaceDE w:val="0"/>
        <w:autoSpaceDN w:val="0"/>
        <w:adjustRightInd w:val="0"/>
        <w:spacing w:after="0" w:line="360" w:lineRule="atLeast"/>
        <w:jc w:val="center"/>
      </w:pPr>
      <w:r>
        <w:rPr>
          <w:noProof/>
          <w:lang w:eastAsia="en-US" w:bidi="ar-SA"/>
        </w:rPr>
        <w:drawing>
          <wp:inline distT="0" distB="0" distL="0" distR="0" wp14:anchorId="11D5EF44" wp14:editId="7C6F3307">
            <wp:extent cx="4851919" cy="2761861"/>
            <wp:effectExtent l="0" t="0" r="6350" b="63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992A87B" w14:textId="63D21902" w:rsidR="00B06575" w:rsidRDefault="00B06575" w:rsidP="0062743F">
      <w:pPr>
        <w:autoSpaceDE w:val="0"/>
        <w:autoSpaceDN w:val="0"/>
        <w:adjustRightInd w:val="0"/>
        <w:spacing w:after="0" w:line="360" w:lineRule="atLeast"/>
        <w:jc w:val="center"/>
        <w:rPr>
          <w:b/>
          <w:bCs/>
        </w:rPr>
      </w:pPr>
      <w:r>
        <w:rPr>
          <w:b/>
          <w:bCs/>
        </w:rPr>
        <w:t xml:space="preserve">Figure </w:t>
      </w:r>
      <w:r w:rsidR="0062743F">
        <w:rPr>
          <w:b/>
          <w:bCs/>
        </w:rPr>
        <w:t xml:space="preserve">16 </w:t>
      </w:r>
      <w:r>
        <w:rPr>
          <w:b/>
          <w:bCs/>
        </w:rPr>
        <w:t>Progressive model resolutions, where A, B, and C refer to models with a combination of frame (1D) and shell (2D) elements. Model D refers to the resolution where all the elements are composed of very fine solids</w:t>
      </w:r>
    </w:p>
    <w:p w14:paraId="0A566714" w14:textId="77777777" w:rsidR="00B06575" w:rsidRDefault="00B06575" w:rsidP="00B06575">
      <w:pPr>
        <w:autoSpaceDE w:val="0"/>
        <w:autoSpaceDN w:val="0"/>
        <w:adjustRightInd w:val="0"/>
        <w:spacing w:after="0" w:line="360" w:lineRule="atLeast"/>
        <w:jc w:val="center"/>
        <w:rPr>
          <w:rFonts w:ascii="Times" w:eastAsia="SimSun" w:hAnsi="Times" w:cs="Times"/>
          <w:color w:val="000000"/>
          <w:sz w:val="24"/>
          <w:szCs w:val="24"/>
          <w:lang w:eastAsia="en-US" w:bidi="ar-SA"/>
        </w:rPr>
      </w:pPr>
    </w:p>
    <w:p w14:paraId="2FBD2F6D" w14:textId="77777777" w:rsidR="00B06575" w:rsidRDefault="00B06575" w:rsidP="00B06575">
      <w:pPr>
        <w:autoSpaceDE w:val="0"/>
        <w:autoSpaceDN w:val="0"/>
        <w:adjustRightInd w:val="0"/>
        <w:spacing w:after="0" w:line="360" w:lineRule="atLeast"/>
        <w:jc w:val="both"/>
      </w:pPr>
      <w:r>
        <w:t xml:space="preserve">The second (and competing) influence on model resolution is related to the type and spatial resolution of the data that may be available to perform the updating. In the case of global response measurements, it is not uncommon to constrain the available data to strain and displacement measurements in a few critical locations or to five or ten modal frequencies and mode shapes. The challenge in these cases is that when higher resolution models are employed the number of their uncertain parameters far outweigh what may be identified by the rather sparse data available. It is important to recognize that this disconnect between a relatively high-resolution model and relatively sparse data available for updating is not an exception, but the rule for constructed systems (due to their size and complexity as well as the cost of data collection). The result of this disconnect is an increase in the non-uniqueness of the updating problem, which can be managed and reduced if the use of overly complex models are avoided. </w:t>
      </w:r>
    </w:p>
    <w:p w14:paraId="07D1352E" w14:textId="77777777" w:rsidR="00B06575" w:rsidRDefault="00B06575" w:rsidP="00B06575">
      <w:pPr>
        <w:autoSpaceDE w:val="0"/>
        <w:autoSpaceDN w:val="0"/>
        <w:adjustRightInd w:val="0"/>
        <w:spacing w:after="0" w:line="360" w:lineRule="atLeast"/>
        <w:jc w:val="both"/>
      </w:pPr>
    </w:p>
    <w:p w14:paraId="7FF1CB3F" w14:textId="77777777" w:rsidR="00B06575" w:rsidRPr="00FA3D29" w:rsidRDefault="00B06575" w:rsidP="00B06575">
      <w:pPr>
        <w:pStyle w:val="Heading4"/>
        <w:spacing w:before="0"/>
      </w:pPr>
      <w:r w:rsidRPr="00B31E78">
        <w:t>2.</w:t>
      </w:r>
      <w:r>
        <w:t>2</w:t>
      </w:r>
      <w:r w:rsidRPr="00B31E78">
        <w:t xml:space="preserve">. </w:t>
      </w:r>
      <w:r>
        <w:t>Capacity</w:t>
      </w:r>
      <w:r w:rsidRPr="00B31E78">
        <w:t xml:space="preserve"> Models</w:t>
      </w:r>
    </w:p>
    <w:p w14:paraId="7A0F3029" w14:textId="207AF639" w:rsidR="00B06575" w:rsidRDefault="00B06575" w:rsidP="0062743F">
      <w:pPr>
        <w:autoSpaceDE w:val="0"/>
        <w:autoSpaceDN w:val="0"/>
        <w:adjustRightInd w:val="0"/>
        <w:spacing w:after="0" w:line="360" w:lineRule="atLeast"/>
        <w:jc w:val="both"/>
      </w:pPr>
      <w:r>
        <w:t xml:space="preserve">For the estimation of member-level capacity, it is generally not common to employ a model per se, but rather to simply use the expressions provided by the AASHTO LRFD Specifications (and referenced by the AASHTO MBE). Although this is convenient, it does not permit the analyst to directly incorporate the presence of deterioration or damage and quantify its influence on member capacity. As a result, for this application the use of a cross-sectional model termed a fiber model will be employed. This model is commonly used for nonlinear flexural analysis of complex cross-sections, which it handles by discretizing the cross-section into a number of elements referenced to specific stress-strain models. Through incrementally increasing the curvature on the cross-section (together with assumptions of plane-sections-remain-plane and iterating until equilibrium is satisfied) a nonlinear moment-curvature response is obtained. Fig. </w:t>
      </w:r>
      <w:r w:rsidR="0062743F">
        <w:t xml:space="preserve">17a </w:t>
      </w:r>
      <w:r>
        <w:t xml:space="preserve">schematically shows a section of multi-girder composite bridge with a cross-sectional cut. Fig. </w:t>
      </w:r>
      <w:r w:rsidR="0062743F">
        <w:t xml:space="preserve">17b </w:t>
      </w:r>
      <w:r>
        <w:t xml:space="preserve">gives a closer look at the fiber cross-section, where all the girder and deck elements are meshed into finer 2D elements. This would facilitate to efficiently incorporate the results of NDE (in terms of deterioration) in the capacity estimation for any critical section of the structure. </w:t>
      </w:r>
    </w:p>
    <w:p w14:paraId="33B793E6" w14:textId="77777777" w:rsidR="00B06575" w:rsidRDefault="00B06575" w:rsidP="00B06575">
      <w:pPr>
        <w:autoSpaceDE w:val="0"/>
        <w:autoSpaceDN w:val="0"/>
        <w:adjustRightInd w:val="0"/>
        <w:spacing w:after="0" w:line="360" w:lineRule="atLeast"/>
        <w:jc w:val="center"/>
      </w:pPr>
      <w:r w:rsidRPr="00EC4DE4">
        <w:rPr>
          <w:rFonts w:ascii="Cambria" w:eastAsiaTheme="majorEastAsia" w:hAnsi="Cambria" w:cstheme="majorBidi"/>
          <w:b/>
          <w:noProof/>
          <w:color w:val="000000"/>
          <w:sz w:val="28"/>
          <w:szCs w:val="28"/>
          <w:lang w:eastAsia="en-US" w:bidi="ar-SA"/>
        </w:rPr>
        <w:drawing>
          <wp:inline distT="0" distB="0" distL="0" distR="0" wp14:anchorId="1F656652" wp14:editId="10131396">
            <wp:extent cx="4314241" cy="2705100"/>
            <wp:effectExtent l="0" t="0" r="0" b="0"/>
            <wp:docPr id="28" name="Picture 1">
              <a:extLst xmlns:a="http://schemas.openxmlformats.org/drawingml/2006/main">
                <a:ext uri="{FF2B5EF4-FFF2-40B4-BE49-F238E27FC236}">
                  <a16:creationId xmlns:a16="http://schemas.microsoft.com/office/drawing/2014/main" id="{AB3D4BAF-D96C-EF47-8AF0-5A185DC839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B3D4BAF-D96C-EF47-8AF0-5A185DC839A8}"/>
                        </a:ext>
                      </a:extLst>
                    </pic:cNvPr>
                    <pic:cNvPicPr>
                      <a:picLocks noChangeAspect="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4333018" cy="2716874"/>
                    </a:xfrm>
                    <a:prstGeom prst="rect">
                      <a:avLst/>
                    </a:prstGeom>
                    <a:ln>
                      <a:noFill/>
                    </a:ln>
                    <a:extLst>
                      <a:ext uri="{53640926-AAD7-44D8-BBD7-CCE9431645EC}">
                        <a14:shadowObscured xmlns:a14="http://schemas.microsoft.com/office/drawing/2010/main"/>
                      </a:ext>
                    </a:extLst>
                  </pic:spPr>
                </pic:pic>
              </a:graphicData>
            </a:graphic>
          </wp:inline>
        </w:drawing>
      </w:r>
    </w:p>
    <w:p w14:paraId="24B1B3E6" w14:textId="77777777" w:rsidR="00B06575" w:rsidRDefault="00B06575" w:rsidP="00B06575">
      <w:pPr>
        <w:autoSpaceDE w:val="0"/>
        <w:autoSpaceDN w:val="0"/>
        <w:adjustRightInd w:val="0"/>
        <w:spacing w:after="0" w:line="360" w:lineRule="atLeast"/>
        <w:jc w:val="center"/>
      </w:pPr>
      <w:r>
        <w:t>(a)</w:t>
      </w:r>
    </w:p>
    <w:p w14:paraId="504F541F" w14:textId="77777777" w:rsidR="00B06575" w:rsidRDefault="00B06575" w:rsidP="00B06575">
      <w:pPr>
        <w:autoSpaceDE w:val="0"/>
        <w:autoSpaceDN w:val="0"/>
        <w:adjustRightInd w:val="0"/>
        <w:spacing w:after="0" w:line="360" w:lineRule="atLeast"/>
        <w:jc w:val="center"/>
      </w:pPr>
      <w:r w:rsidRPr="00EC4DE4">
        <w:rPr>
          <w:rFonts w:ascii="Cambria" w:eastAsiaTheme="majorEastAsia" w:hAnsi="Cambria" w:cstheme="majorBidi"/>
          <w:b/>
          <w:noProof/>
          <w:color w:val="000000"/>
          <w:sz w:val="28"/>
          <w:szCs w:val="28"/>
          <w:lang w:eastAsia="en-US" w:bidi="ar-SA"/>
        </w:rPr>
        <w:drawing>
          <wp:inline distT="0" distB="0" distL="0" distR="0" wp14:anchorId="46E31305" wp14:editId="105D8322">
            <wp:extent cx="4686300" cy="1647825"/>
            <wp:effectExtent l="0" t="0" r="0" b="9525"/>
            <wp:docPr id="26" name="Picture 1">
              <a:extLst xmlns:a="http://schemas.openxmlformats.org/drawingml/2006/main">
                <a:ext uri="{FF2B5EF4-FFF2-40B4-BE49-F238E27FC236}">
                  <a16:creationId xmlns:a16="http://schemas.microsoft.com/office/drawing/2014/main" id="{AB3D4BAF-D96C-EF47-8AF0-5A185DC839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B3D4BAF-D96C-EF47-8AF0-5A185DC839A8}"/>
                        </a:ext>
                      </a:extLst>
                    </pic:cNvPr>
                    <pic:cNvPicPr>
                      <a:picLocks noChangeAspect="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4695626" cy="1651104"/>
                    </a:xfrm>
                    <a:prstGeom prst="rect">
                      <a:avLst/>
                    </a:prstGeom>
                    <a:ln>
                      <a:noFill/>
                    </a:ln>
                    <a:extLst>
                      <a:ext uri="{53640926-AAD7-44D8-BBD7-CCE9431645EC}">
                        <a14:shadowObscured xmlns:a14="http://schemas.microsoft.com/office/drawing/2010/main"/>
                      </a:ext>
                    </a:extLst>
                  </pic:spPr>
                </pic:pic>
              </a:graphicData>
            </a:graphic>
          </wp:inline>
        </w:drawing>
      </w:r>
    </w:p>
    <w:p w14:paraId="0E5B13BD" w14:textId="77777777" w:rsidR="00B06575" w:rsidRDefault="00B06575" w:rsidP="00B06575">
      <w:pPr>
        <w:autoSpaceDE w:val="0"/>
        <w:autoSpaceDN w:val="0"/>
        <w:adjustRightInd w:val="0"/>
        <w:spacing w:after="0" w:line="360" w:lineRule="atLeast"/>
        <w:jc w:val="center"/>
      </w:pPr>
      <w:r>
        <w:t>(b)</w:t>
      </w:r>
    </w:p>
    <w:p w14:paraId="5710F168" w14:textId="7C075066" w:rsidR="00B06575" w:rsidRDefault="00B06575" w:rsidP="0062743F">
      <w:pPr>
        <w:autoSpaceDE w:val="0"/>
        <w:autoSpaceDN w:val="0"/>
        <w:adjustRightInd w:val="0"/>
        <w:spacing w:after="0" w:line="360" w:lineRule="atLeast"/>
        <w:jc w:val="center"/>
      </w:pPr>
      <w:r>
        <w:rPr>
          <w:b/>
          <w:bCs/>
        </w:rPr>
        <w:t xml:space="preserve">Figure </w:t>
      </w:r>
      <w:r w:rsidR="0062743F">
        <w:rPr>
          <w:b/>
          <w:bCs/>
        </w:rPr>
        <w:t xml:space="preserve">17 </w:t>
      </w:r>
      <w:r>
        <w:rPr>
          <w:b/>
          <w:bCs/>
        </w:rPr>
        <w:t>a) 3-D schematic of a deteriorated bridge, b) fiber model for a critical cross-section (C-C)</w:t>
      </w:r>
    </w:p>
    <w:p w14:paraId="400A0204" w14:textId="77777777" w:rsidR="00B06575" w:rsidRDefault="00B06575" w:rsidP="00B06575">
      <w:pPr>
        <w:autoSpaceDE w:val="0"/>
        <w:autoSpaceDN w:val="0"/>
        <w:adjustRightInd w:val="0"/>
        <w:spacing w:after="0" w:line="360" w:lineRule="atLeast"/>
        <w:jc w:val="both"/>
        <w:rPr>
          <w:rFonts w:ascii="Times" w:eastAsia="SimSun" w:hAnsi="Times" w:cs="Times"/>
          <w:color w:val="000000"/>
          <w:sz w:val="24"/>
          <w:szCs w:val="24"/>
          <w:lang w:eastAsia="en-US" w:bidi="ar-SA"/>
        </w:rPr>
      </w:pPr>
      <w:r>
        <w:t>T</w:t>
      </w:r>
      <w:commentRangeStart w:id="195"/>
      <w:r>
        <w:t xml:space="preserve">his model is </w:t>
      </w:r>
      <w:commentRangeEnd w:id="195"/>
      <w:r>
        <w:rPr>
          <w:rStyle w:val="CommentReference"/>
          <w:rFonts w:cs="Mangal"/>
        </w:rPr>
        <w:commentReference w:id="195"/>
      </w:r>
      <w:r>
        <w:t xml:space="preserve">proposed as it represents the simplest approach to estimate the capacity of members with deterioration and damage (which may be simulated through modification of the corresponding stress-strain models). However, influences that require the longitudinal </w:t>
      </w:r>
      <w:r w:rsidRPr="009558C6">
        <w:t xml:space="preserve">dimension to be simulated (e.g. effective width, development, stability, </w:t>
      </w:r>
      <w:r>
        <w:t xml:space="preserve">changes in strain compatibility relationships, </w:t>
      </w:r>
      <w:r w:rsidRPr="009558C6">
        <w:t>etc.) cannot be directly simulated by this model type and would need to be incorporated through appropriate modifications of the stress-strain models. If this proves too limiting for the application scenario, the research team will move to more refined FE-based capacity models, which can handle these aspects, but are far more time-consuming to implement.</w:t>
      </w:r>
      <w:r>
        <w:rPr>
          <w:rFonts w:ascii="Times" w:eastAsia="SimSun" w:hAnsi="Times" w:cs="Times"/>
          <w:color w:val="000000"/>
          <w:sz w:val="32"/>
          <w:szCs w:val="32"/>
          <w:lang w:eastAsia="en-US" w:bidi="ar-SA"/>
        </w:rPr>
        <w:t xml:space="preserve"> </w:t>
      </w:r>
    </w:p>
    <w:p w14:paraId="5AFC281F" w14:textId="77777777" w:rsidR="00B06575" w:rsidRDefault="00B06575" w:rsidP="00B06575">
      <w:pPr>
        <w:autoSpaceDE w:val="0"/>
        <w:autoSpaceDN w:val="0"/>
        <w:adjustRightInd w:val="0"/>
        <w:spacing w:after="0" w:line="360" w:lineRule="atLeast"/>
        <w:jc w:val="both"/>
        <w:rPr>
          <w:ins w:id="196" w:author="Babanajad, Saeed" w:date="2019-03-15T14:59:00Z"/>
        </w:rPr>
      </w:pPr>
      <w:ins w:id="197" w:author="Babanajad, Saeed" w:date="2019-03-15T14:59:00Z">
        <w:r>
          <w:t xml:space="preserve">For implementation purposes, based on past experience, it is outlined to employ Strand7 and MATLAB software platforms. The Strand7 will be used for building and analyzing the models, and MATLAB will be utilized for programming and extracting the I/O variables. As discussed, the ultimate goal of this study is to address the NDE-SHM integration for current bridge engineering practice and the proposed strategies should be implementable in any commercially available software platforms. </w:t>
        </w:r>
      </w:ins>
    </w:p>
    <w:p w14:paraId="169C10D8" w14:textId="77777777" w:rsidR="00B06575" w:rsidRDefault="00B06575" w:rsidP="00B06575">
      <w:pPr>
        <w:pStyle w:val="BodyText"/>
        <w:spacing w:after="0"/>
        <w:rPr>
          <w:ins w:id="198" w:author="Babanajad, Saeed" w:date="2019-03-15T14:59:00Z"/>
        </w:rPr>
      </w:pPr>
    </w:p>
    <w:p w14:paraId="7C3EF14D" w14:textId="77777777" w:rsidR="00B06575" w:rsidRDefault="00B06575" w:rsidP="00B06575">
      <w:pPr>
        <w:pStyle w:val="BodyText"/>
        <w:spacing w:after="0"/>
        <w:rPr>
          <w:rFonts w:ascii="Cambria" w:eastAsiaTheme="majorEastAsia" w:hAnsi="Cambria" w:cstheme="majorBidi"/>
          <w:b/>
          <w:color w:val="000000"/>
          <w:sz w:val="28"/>
          <w:szCs w:val="28"/>
        </w:rPr>
      </w:pPr>
    </w:p>
    <w:p w14:paraId="15BC1814" w14:textId="77777777" w:rsidR="00B06575" w:rsidRPr="009761C6" w:rsidRDefault="00B06575" w:rsidP="00B06575">
      <w:pPr>
        <w:pStyle w:val="Heading3"/>
        <w:spacing w:before="0"/>
      </w:pPr>
      <w:r>
        <w:t xml:space="preserve">3. </w:t>
      </w:r>
      <w:r w:rsidRPr="009761C6">
        <w:t xml:space="preserve">Updating Parameters </w:t>
      </w:r>
    </w:p>
    <w:p w14:paraId="6BF4698A" w14:textId="77777777" w:rsidR="00B06575" w:rsidRDefault="00B06575" w:rsidP="00B06575">
      <w:pPr>
        <w:autoSpaceDE w:val="0"/>
        <w:autoSpaceDN w:val="0"/>
        <w:adjustRightInd w:val="0"/>
        <w:spacing w:after="0" w:line="360" w:lineRule="atLeast"/>
        <w:jc w:val="both"/>
        <w:rPr>
          <w:ins w:id="199" w:author="Babanajad, Saeed" w:date="2019-03-15T14:59:00Z"/>
        </w:rPr>
      </w:pPr>
      <w:r w:rsidRPr="009761C6">
        <w:t xml:space="preserve">In general, it is important that the model parameters selected for updating have two attributes: (1) they should be identifiable using the available data, and (2) they should have an influence over the desired simulation result (in this case capacity </w:t>
      </w:r>
      <w:r>
        <w:t>evaluation</w:t>
      </w:r>
      <w:r w:rsidRPr="009761C6">
        <w:t xml:space="preserve">). Both of these criteria are generally met through a series of sensitivity analyses. For the first criterion, the magnitude of the measured data is varied and the resulting impact on various parameters is quantified. Parameters that show significant sensitivity to changes in the acquired data are good candidates for updating as they are identifiable. Similarly, a secondary sensitivity analyses is typically carried out using the identifiable parameters to examine their influence on the simulation result of interest. </w:t>
      </w:r>
      <w:commentRangeStart w:id="200"/>
      <w:r w:rsidRPr="009761C6">
        <w:t xml:space="preserve">As is typically done, it is proposed that for each of the model forms (discussed previously) both of these sensitivity studies will be carried out to identify a suite of candidate parameters for updating. </w:t>
      </w:r>
      <w:commentRangeEnd w:id="200"/>
      <w:r>
        <w:rPr>
          <w:rStyle w:val="CommentReference"/>
          <w:rFonts w:cs="Mangal"/>
        </w:rPr>
        <w:commentReference w:id="200"/>
      </w:r>
      <w:ins w:id="201" w:author="Babanajad, Saeed" w:date="2019-03-15T14:59:00Z">
        <w:r>
          <w:t>In the past, authors have conducted several studies on model updating and have utilized a variety of structural characteristics (inclusive of geometrical and material) for model refinement (</w:t>
        </w:r>
        <w:r w:rsidRPr="002B60FB">
          <w:t>Weidner 2012; Yarnold and Weidner 2016; Zhou et al. 2012; Dubbs 2012; Du</w:t>
        </w:r>
        <w:r>
          <w:t>bbs and Moon 2015; Masceri 2015). Depending on the progress of current study in the following task, the available case studies would be thoroughly investigated to select appropriate model parameters.</w:t>
        </w:r>
        <w:r w:rsidRPr="009235A6">
          <w:t xml:space="preserve"> </w:t>
        </w:r>
        <w:r>
          <w:t>In essence, the available data sources would be identified</w:t>
        </w:r>
        <w:r w:rsidRPr="009235A6">
          <w:t xml:space="preserve"> and prepare</w:t>
        </w:r>
        <w:r>
          <w:t>d</w:t>
        </w:r>
        <w:r w:rsidRPr="009235A6">
          <w:t xml:space="preserve"> to facilitate the implementation of the evaluation strategies detailed in Task 2</w:t>
        </w:r>
        <w:r>
          <w:t>.</w:t>
        </w:r>
      </w:ins>
    </w:p>
    <w:p w14:paraId="1A81CEC4" w14:textId="77777777" w:rsidR="00B06575" w:rsidRPr="009761C6" w:rsidRDefault="00B06575" w:rsidP="00B06575">
      <w:pPr>
        <w:autoSpaceDE w:val="0"/>
        <w:autoSpaceDN w:val="0"/>
        <w:adjustRightInd w:val="0"/>
        <w:spacing w:after="0" w:line="360" w:lineRule="atLeast"/>
        <w:jc w:val="both"/>
      </w:pPr>
    </w:p>
    <w:p w14:paraId="00E603F5" w14:textId="77777777" w:rsidR="00B06575" w:rsidRDefault="00B06575" w:rsidP="00B06575">
      <w:pPr>
        <w:autoSpaceDE w:val="0"/>
        <w:autoSpaceDN w:val="0"/>
        <w:adjustRightInd w:val="0"/>
        <w:spacing w:after="0" w:line="360" w:lineRule="atLeast"/>
        <w:jc w:val="both"/>
      </w:pPr>
      <w:r w:rsidRPr="009761C6">
        <w:t xml:space="preserve">To select the final updating parameters from the identified candidates, two additional steps are required. First, it is important to ensure that the sensitivity of candidate parameters to the available data is not well-correlated across different parameters. For example, if one were to attempt to identify elastic modulus (E) and moment of inertia (I) of cantilever beam using displacement data, it would not be possible as these parameters influence the measured response in precisely the same manner. As a result, the analyst would typically select one of the parameters for updating, or, more correctly, would update the product of these parameters (EI) to reflect this correlation. Following the identification of candidate parameters, their correlations will be examined and they will be combined appropriately to mitigate any compensation effects during the updating process. </w:t>
      </w:r>
    </w:p>
    <w:p w14:paraId="13327DD0" w14:textId="77777777" w:rsidR="00B06575" w:rsidRPr="009761C6" w:rsidRDefault="00B06575" w:rsidP="00B06575">
      <w:pPr>
        <w:autoSpaceDE w:val="0"/>
        <w:autoSpaceDN w:val="0"/>
        <w:adjustRightInd w:val="0"/>
        <w:spacing w:after="0" w:line="360" w:lineRule="atLeast"/>
        <w:jc w:val="both"/>
      </w:pPr>
    </w:p>
    <w:p w14:paraId="131143B2" w14:textId="77777777" w:rsidR="00B06575" w:rsidRDefault="00B06575" w:rsidP="00B06575">
      <w:pPr>
        <w:autoSpaceDE w:val="0"/>
        <w:autoSpaceDN w:val="0"/>
        <w:adjustRightInd w:val="0"/>
        <w:spacing w:after="0" w:line="360" w:lineRule="atLeast"/>
        <w:jc w:val="both"/>
      </w:pPr>
      <w:r w:rsidRPr="009761C6">
        <w:t xml:space="preserve">The final step is to further reduce or combine the number of updating parameters to improve the formulation of the updating problem and practicality of the approach. This step will be particularly important in regards to the spatial variation of parameters. For example, although it may be common to update a material constant, such as the elastic modulus of concrete, in reality such a parameter varies spatially throughout the bridge. As a result, it is likely more appropriate to update this parameter independently throughout the structure. However, this, in turn, causes challenges with identifiability. To address this challenge, it is proposed to employ the NDE maps of material properties (e.g. E of concrete) and deterioration (e.g. delamination) as a so-called “damage function” that describes the spatial variation of associated parameters. By taking this approach, the updating can be carried out on a single parameter, that is multiplied by a normalized damage function to account for the spatial variability. </w:t>
      </w:r>
    </w:p>
    <w:p w14:paraId="185ECC4F" w14:textId="77777777" w:rsidR="00B06575" w:rsidRPr="009761C6" w:rsidRDefault="00B06575" w:rsidP="00B06575">
      <w:pPr>
        <w:autoSpaceDE w:val="0"/>
        <w:autoSpaceDN w:val="0"/>
        <w:adjustRightInd w:val="0"/>
        <w:spacing w:after="0" w:line="360" w:lineRule="atLeast"/>
        <w:jc w:val="both"/>
      </w:pPr>
    </w:p>
    <w:p w14:paraId="09CC0F54" w14:textId="50BB998F" w:rsidR="00EB7A18" w:rsidRDefault="00B06575" w:rsidP="009623D2">
      <w:pPr>
        <w:autoSpaceDE w:val="0"/>
        <w:autoSpaceDN w:val="0"/>
        <w:adjustRightInd w:val="0"/>
        <w:spacing w:after="0" w:line="360" w:lineRule="atLeast"/>
        <w:jc w:val="both"/>
        <w:rPr>
          <w:rFonts w:ascii="Cambria" w:eastAsiaTheme="majorEastAsia" w:hAnsi="Cambria" w:cstheme="majorBidi"/>
          <w:b/>
          <w:color w:val="000000"/>
          <w:sz w:val="28"/>
          <w:szCs w:val="28"/>
        </w:rPr>
      </w:pPr>
      <w:r>
        <w:t xml:space="preserve">Depending on the available NDE-SHM data (and their spatial distribution) as well as the model resolution (simple to complex), some or all of the </w:t>
      </w:r>
      <w:r w:rsidR="009623D2">
        <w:t xml:space="preserve">model </w:t>
      </w:r>
      <w:r>
        <w:t>parameters could be modified. Fig</w:t>
      </w:r>
      <w:r w:rsidR="009623D2">
        <w:t>s</w:t>
      </w:r>
      <w:r>
        <w:t xml:space="preserve">. </w:t>
      </w:r>
      <w:r w:rsidR="0062743F">
        <w:t>18</w:t>
      </w:r>
      <w:r w:rsidR="009623D2">
        <w:t xml:space="preserve"> thru 19</w:t>
      </w:r>
      <w:r w:rsidR="0062743F">
        <w:t xml:space="preserve"> </w:t>
      </w:r>
      <w:r>
        <w:t xml:space="preserve">demonstrate examples of different parameters that could be updated in the simulation model on the basis of NDE-SHM collected data. </w:t>
      </w:r>
      <w:commentRangeStart w:id="202"/>
      <w:r>
        <w:t>Depending on the availability of NDE/SHM data and their spatial resolution</w:t>
      </w:r>
      <w:commentRangeEnd w:id="202"/>
      <w:r>
        <w:rPr>
          <w:rStyle w:val="CommentReference"/>
          <w:rFonts w:cs="Mangal"/>
        </w:rPr>
        <w:commentReference w:id="202"/>
      </w:r>
      <w:r>
        <w:t xml:space="preserve">, these parameters could be varied partially or fully throughout the structural elements. </w:t>
      </w:r>
      <w:ins w:id="203" w:author="Babanajad, Saeed" w:date="2019-03-15T14:59:00Z">
        <w:r>
          <w:t>Later</w:t>
        </w:r>
      </w:ins>
      <w:ins w:id="204" w:author="Franklin Moon" w:date="2019-03-18T07:29:00Z">
        <w:r w:rsidR="005B68EF">
          <w:t>,</w:t>
        </w:r>
      </w:ins>
      <w:ins w:id="205" w:author="Babanajad, Saeed" w:date="2019-03-15T14:59:00Z">
        <w:r>
          <w:t xml:space="preserve"> in Tasks 3 through 5, the data from different sources (such as LTBP field data, NDE Virtual Lab, simulated data) will be thoroughly investigated to select appropriate model parameters. Certain parametric studies as well as sensitivity analysis will be deployed to ensure the validity and reliability of the selected updating parameters. </w:t>
        </w:r>
      </w:ins>
      <w:ins w:id="206" w:author="Babanajad, Saeed" w:date="2019-03-15T15:33:00Z">
        <w:r w:rsidR="00EB7A18" w:rsidDel="00EB7A18">
          <w:t xml:space="preserve"> </w:t>
        </w:r>
      </w:ins>
    </w:p>
    <w:p w14:paraId="07D0BD38" w14:textId="078CB799" w:rsidR="00B06575" w:rsidRDefault="00B06575" w:rsidP="00B06575">
      <w:pPr>
        <w:pStyle w:val="BodyText"/>
        <w:spacing w:after="0"/>
        <w:rPr>
          <w:ins w:id="207" w:author="Babanajad, Saeed" w:date="2019-03-15T14:59:00Z"/>
          <w:rFonts w:ascii="Cambria" w:eastAsiaTheme="majorEastAsia" w:hAnsi="Cambria" w:cstheme="majorBidi"/>
          <w:b/>
          <w:color w:val="000000"/>
          <w:sz w:val="28"/>
          <w:szCs w:val="28"/>
        </w:rPr>
      </w:pPr>
    </w:p>
    <w:p w14:paraId="6DF7C640" w14:textId="77777777" w:rsidR="00B06575" w:rsidRDefault="00B06575" w:rsidP="00B06575">
      <w:pPr>
        <w:pStyle w:val="BodyText"/>
        <w:spacing w:after="0" w:line="240" w:lineRule="auto"/>
        <w:jc w:val="center"/>
        <w:rPr>
          <w:rFonts w:ascii="Cambria" w:eastAsiaTheme="majorEastAsia" w:hAnsi="Cambria" w:cstheme="majorBidi"/>
          <w:b/>
          <w:color w:val="000000"/>
          <w:sz w:val="28"/>
          <w:szCs w:val="28"/>
        </w:rPr>
      </w:pPr>
      <w:r w:rsidRPr="00E10CD2">
        <w:rPr>
          <w:rFonts w:ascii="Cambria" w:eastAsiaTheme="majorEastAsia" w:hAnsi="Cambria" w:cstheme="majorBidi"/>
          <w:b/>
          <w:noProof/>
          <w:color w:val="000000"/>
          <w:sz w:val="28"/>
          <w:szCs w:val="28"/>
          <w:lang w:eastAsia="en-US" w:bidi="ar-SA"/>
        </w:rPr>
        <w:drawing>
          <wp:inline distT="0" distB="0" distL="0" distR="0" wp14:anchorId="6E7C5A6F" wp14:editId="33A63F2C">
            <wp:extent cx="3714750" cy="1950758"/>
            <wp:effectExtent l="0" t="0" r="0" b="0"/>
            <wp:docPr id="33" name="Picture 5">
              <a:extLst xmlns:a="http://schemas.openxmlformats.org/drawingml/2006/main">
                <a:ext uri="{FF2B5EF4-FFF2-40B4-BE49-F238E27FC236}">
                  <a16:creationId xmlns:a16="http://schemas.microsoft.com/office/drawing/2014/main" id="{6C2DEB89-A0CB-E746-AB90-5C52464BBD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2DEB89-A0CB-E746-AB90-5C52464BBDAA}"/>
                        </a:ext>
                      </a:extLst>
                    </pic:cNvPr>
                    <pic:cNvPicPr>
                      <a:picLocks noChangeAspect="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3735644" cy="1961730"/>
                    </a:xfrm>
                    <a:prstGeom prst="rect">
                      <a:avLst/>
                    </a:prstGeom>
                    <a:ln>
                      <a:noFill/>
                    </a:ln>
                    <a:extLst>
                      <a:ext uri="{53640926-AAD7-44D8-BBD7-CCE9431645EC}">
                        <a14:shadowObscured xmlns:a14="http://schemas.microsoft.com/office/drawing/2010/main"/>
                      </a:ext>
                    </a:extLst>
                  </pic:spPr>
                </pic:pic>
              </a:graphicData>
            </a:graphic>
          </wp:inline>
        </w:drawing>
      </w:r>
    </w:p>
    <w:p w14:paraId="557D7095" w14:textId="77777777" w:rsidR="00B06575" w:rsidRDefault="00B06575" w:rsidP="00B06575">
      <w:pPr>
        <w:autoSpaceDE w:val="0"/>
        <w:autoSpaceDN w:val="0"/>
        <w:adjustRightInd w:val="0"/>
        <w:spacing w:after="0" w:line="360" w:lineRule="atLeast"/>
        <w:jc w:val="center"/>
      </w:pPr>
      <w:r w:rsidRPr="00EF72C0">
        <w:t>(a)</w:t>
      </w:r>
    </w:p>
    <w:p w14:paraId="343B8EA0" w14:textId="77777777" w:rsidR="009623D2" w:rsidRPr="00EF72C0" w:rsidRDefault="009623D2" w:rsidP="00B06575">
      <w:pPr>
        <w:autoSpaceDE w:val="0"/>
        <w:autoSpaceDN w:val="0"/>
        <w:adjustRightInd w:val="0"/>
        <w:spacing w:after="0" w:line="360" w:lineRule="atLeast"/>
        <w:jc w:val="center"/>
      </w:pPr>
    </w:p>
    <w:p w14:paraId="4854F8F1" w14:textId="77777777" w:rsidR="00B06575" w:rsidRDefault="00B06575" w:rsidP="00B06575">
      <w:pPr>
        <w:pStyle w:val="BodyText"/>
        <w:spacing w:after="0" w:line="240" w:lineRule="auto"/>
        <w:jc w:val="center"/>
        <w:rPr>
          <w:rFonts w:ascii="Cambria" w:eastAsiaTheme="majorEastAsia" w:hAnsi="Cambria" w:cstheme="majorBidi"/>
          <w:b/>
          <w:color w:val="000000"/>
          <w:sz w:val="28"/>
          <w:szCs w:val="28"/>
        </w:rPr>
      </w:pPr>
      <w:r w:rsidRPr="00E10CD2">
        <w:rPr>
          <w:rFonts w:ascii="Cambria" w:eastAsiaTheme="majorEastAsia" w:hAnsi="Cambria" w:cstheme="majorBidi"/>
          <w:b/>
          <w:noProof/>
          <w:color w:val="000000"/>
          <w:sz w:val="28"/>
          <w:szCs w:val="28"/>
          <w:lang w:eastAsia="en-US" w:bidi="ar-SA"/>
        </w:rPr>
        <w:drawing>
          <wp:inline distT="0" distB="0" distL="0" distR="0" wp14:anchorId="0BD255BA" wp14:editId="1F2F72C6">
            <wp:extent cx="4638675" cy="1176456"/>
            <wp:effectExtent l="0" t="0" r="0" b="5080"/>
            <wp:docPr id="34" name="Picture 5">
              <a:extLst xmlns:a="http://schemas.openxmlformats.org/drawingml/2006/main">
                <a:ext uri="{FF2B5EF4-FFF2-40B4-BE49-F238E27FC236}">
                  <a16:creationId xmlns:a16="http://schemas.microsoft.com/office/drawing/2014/main" id="{6C2DEB89-A0CB-E746-AB90-5C52464BBD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2DEB89-A0CB-E746-AB90-5C52464BBDAA}"/>
                        </a:ext>
                      </a:extLst>
                    </pic:cNvPr>
                    <pic:cNvPicPr>
                      <a:picLocks noChangeAspect="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4657573" cy="1181249"/>
                    </a:xfrm>
                    <a:prstGeom prst="rect">
                      <a:avLst/>
                    </a:prstGeom>
                    <a:ln>
                      <a:noFill/>
                    </a:ln>
                    <a:extLst>
                      <a:ext uri="{53640926-AAD7-44D8-BBD7-CCE9431645EC}">
                        <a14:shadowObscured xmlns:a14="http://schemas.microsoft.com/office/drawing/2010/main"/>
                      </a:ext>
                    </a:extLst>
                  </pic:spPr>
                </pic:pic>
              </a:graphicData>
            </a:graphic>
          </wp:inline>
        </w:drawing>
      </w:r>
    </w:p>
    <w:p w14:paraId="7EDF1634" w14:textId="77777777" w:rsidR="00B06575" w:rsidRDefault="00B06575" w:rsidP="00B06575">
      <w:pPr>
        <w:autoSpaceDE w:val="0"/>
        <w:autoSpaceDN w:val="0"/>
        <w:adjustRightInd w:val="0"/>
        <w:spacing w:after="0" w:line="360" w:lineRule="atLeast"/>
        <w:jc w:val="center"/>
      </w:pPr>
      <w:r w:rsidRPr="00EF72C0">
        <w:t>(b)</w:t>
      </w:r>
    </w:p>
    <w:p w14:paraId="201E0AE1" w14:textId="77777777" w:rsidR="00B06575" w:rsidRPr="00EF72C0" w:rsidRDefault="00B06575" w:rsidP="00B06575">
      <w:pPr>
        <w:autoSpaceDE w:val="0"/>
        <w:autoSpaceDN w:val="0"/>
        <w:adjustRightInd w:val="0"/>
        <w:spacing w:after="0" w:line="360" w:lineRule="atLeast"/>
        <w:jc w:val="center"/>
      </w:pPr>
    </w:p>
    <w:p w14:paraId="3B9413CF" w14:textId="77777777" w:rsidR="00B06575" w:rsidRDefault="00B06575" w:rsidP="00B06575">
      <w:pPr>
        <w:pStyle w:val="BodyText"/>
        <w:spacing w:after="0" w:line="240" w:lineRule="auto"/>
        <w:jc w:val="center"/>
        <w:rPr>
          <w:rFonts w:ascii="Cambria" w:eastAsiaTheme="majorEastAsia" w:hAnsi="Cambria" w:cstheme="majorBidi"/>
          <w:b/>
          <w:color w:val="000000"/>
          <w:sz w:val="28"/>
          <w:szCs w:val="28"/>
        </w:rPr>
      </w:pPr>
      <w:r w:rsidRPr="00E10CD2">
        <w:rPr>
          <w:rFonts w:ascii="Cambria" w:eastAsiaTheme="majorEastAsia" w:hAnsi="Cambria" w:cstheme="majorBidi"/>
          <w:b/>
          <w:noProof/>
          <w:color w:val="000000"/>
          <w:sz w:val="28"/>
          <w:szCs w:val="28"/>
          <w:lang w:eastAsia="en-US" w:bidi="ar-SA"/>
        </w:rPr>
        <w:drawing>
          <wp:inline distT="0" distB="0" distL="0" distR="0" wp14:anchorId="7A52E43A" wp14:editId="590A7E27">
            <wp:extent cx="5599430" cy="1962150"/>
            <wp:effectExtent l="0" t="0" r="1270" b="0"/>
            <wp:docPr id="35" name="Picture 5">
              <a:extLst xmlns:a="http://schemas.openxmlformats.org/drawingml/2006/main">
                <a:ext uri="{FF2B5EF4-FFF2-40B4-BE49-F238E27FC236}">
                  <a16:creationId xmlns:a16="http://schemas.microsoft.com/office/drawing/2014/main" id="{6C2DEB89-A0CB-E746-AB90-5C52464BBD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2DEB89-A0CB-E746-AB90-5C52464BBDAA}"/>
                        </a:ext>
                      </a:extLst>
                    </pic:cNvPr>
                    <pic:cNvPicPr>
                      <a:picLocks noChangeAspect="1"/>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5599430" cy="1962150"/>
                    </a:xfrm>
                    <a:prstGeom prst="rect">
                      <a:avLst/>
                    </a:prstGeom>
                    <a:ln>
                      <a:noFill/>
                    </a:ln>
                    <a:extLst>
                      <a:ext uri="{53640926-AAD7-44D8-BBD7-CCE9431645EC}">
                        <a14:shadowObscured xmlns:a14="http://schemas.microsoft.com/office/drawing/2010/main"/>
                      </a:ext>
                    </a:extLst>
                  </pic:spPr>
                </pic:pic>
              </a:graphicData>
            </a:graphic>
          </wp:inline>
        </w:drawing>
      </w:r>
    </w:p>
    <w:p w14:paraId="3AC8BD46" w14:textId="77777777" w:rsidR="00B06575" w:rsidRDefault="00B06575" w:rsidP="00B06575">
      <w:pPr>
        <w:autoSpaceDE w:val="0"/>
        <w:autoSpaceDN w:val="0"/>
        <w:adjustRightInd w:val="0"/>
        <w:spacing w:after="0" w:line="360" w:lineRule="atLeast"/>
        <w:jc w:val="center"/>
      </w:pPr>
      <w:r>
        <w:t>(c)</w:t>
      </w:r>
    </w:p>
    <w:p w14:paraId="09674FC9" w14:textId="7B415FD5" w:rsidR="009623D2" w:rsidRDefault="009623D2" w:rsidP="009623D2">
      <w:pPr>
        <w:autoSpaceDE w:val="0"/>
        <w:autoSpaceDN w:val="0"/>
        <w:adjustRightInd w:val="0"/>
        <w:spacing w:after="0" w:line="360" w:lineRule="atLeast"/>
        <w:jc w:val="center"/>
      </w:pPr>
      <w:r>
        <w:rPr>
          <w:b/>
          <w:bCs/>
        </w:rPr>
        <w:t>Figure 18 List of proposed parameters for model updating, a) material properties (such as concrete compressive strength, modulus of elasticity), b) geometrical properties (section loss), c) geometrical properties (offset)</w:t>
      </w:r>
    </w:p>
    <w:p w14:paraId="2E7CEB9A" w14:textId="77777777" w:rsidR="009623D2" w:rsidRDefault="009623D2" w:rsidP="00B06575">
      <w:pPr>
        <w:autoSpaceDE w:val="0"/>
        <w:autoSpaceDN w:val="0"/>
        <w:adjustRightInd w:val="0"/>
        <w:spacing w:after="0" w:line="360" w:lineRule="atLeast"/>
        <w:jc w:val="center"/>
      </w:pPr>
    </w:p>
    <w:p w14:paraId="4211EE70" w14:textId="77777777" w:rsidR="00B06575" w:rsidRDefault="00B06575" w:rsidP="00B06575">
      <w:pPr>
        <w:autoSpaceDE w:val="0"/>
        <w:autoSpaceDN w:val="0"/>
        <w:adjustRightInd w:val="0"/>
        <w:spacing w:after="0" w:line="360" w:lineRule="atLeast"/>
        <w:jc w:val="center"/>
      </w:pPr>
      <w:r w:rsidRPr="00EF72C0">
        <w:rPr>
          <w:noProof/>
          <w:lang w:eastAsia="en-US" w:bidi="ar-SA"/>
        </w:rPr>
        <w:drawing>
          <wp:inline distT="0" distB="0" distL="0" distR="0" wp14:anchorId="02968C64" wp14:editId="64949338">
            <wp:extent cx="6096000" cy="2781300"/>
            <wp:effectExtent l="0" t="0" r="0" b="0"/>
            <wp:docPr id="36" name="Picture 8">
              <a:extLst xmlns:a="http://schemas.openxmlformats.org/drawingml/2006/main">
                <a:ext uri="{FF2B5EF4-FFF2-40B4-BE49-F238E27FC236}">
                  <a16:creationId xmlns:a16="http://schemas.microsoft.com/office/drawing/2014/main" id="{594BEE9A-6EB5-FD45-8C7E-92C040CA4E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94BEE9A-6EB5-FD45-8C7E-92C040CA4E43}"/>
                        </a:ext>
                      </a:extLst>
                    </pic:cNvPr>
                    <pic:cNvPicPr>
                      <a:picLocks noChangeAspect="1"/>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6103724" cy="2784824"/>
                    </a:xfrm>
                    <a:prstGeom prst="rect">
                      <a:avLst/>
                    </a:prstGeom>
                    <a:ln>
                      <a:noFill/>
                    </a:ln>
                    <a:extLst>
                      <a:ext uri="{53640926-AAD7-44D8-BBD7-CCE9431645EC}">
                        <a14:shadowObscured xmlns:a14="http://schemas.microsoft.com/office/drawing/2010/main"/>
                      </a:ext>
                    </a:extLst>
                  </pic:spPr>
                </pic:pic>
              </a:graphicData>
            </a:graphic>
          </wp:inline>
        </w:drawing>
      </w:r>
    </w:p>
    <w:p w14:paraId="44F50785" w14:textId="62433633" w:rsidR="00B06575" w:rsidRPr="00613856" w:rsidRDefault="00B06575" w:rsidP="009623D2">
      <w:pPr>
        <w:tabs>
          <w:tab w:val="left" w:pos="5550"/>
        </w:tabs>
        <w:spacing w:after="0"/>
        <w:jc w:val="center"/>
      </w:pPr>
      <w:r>
        <w:t>(</w:t>
      </w:r>
      <w:r w:rsidR="009623D2">
        <w:t>a</w:t>
      </w:r>
      <w:r>
        <w:t>)</w:t>
      </w:r>
    </w:p>
    <w:p w14:paraId="072E4213" w14:textId="77777777" w:rsidR="00B06575" w:rsidRDefault="00B06575" w:rsidP="00B06575">
      <w:pPr>
        <w:autoSpaceDE w:val="0"/>
        <w:autoSpaceDN w:val="0"/>
        <w:adjustRightInd w:val="0"/>
        <w:spacing w:after="0" w:line="360" w:lineRule="atLeast"/>
        <w:jc w:val="center"/>
      </w:pPr>
      <w:r w:rsidRPr="00EF72C0">
        <w:rPr>
          <w:noProof/>
          <w:lang w:eastAsia="en-US" w:bidi="ar-SA"/>
        </w:rPr>
        <w:drawing>
          <wp:inline distT="0" distB="0" distL="0" distR="0" wp14:anchorId="32E0C2B5" wp14:editId="739A71CB">
            <wp:extent cx="5210175" cy="1895475"/>
            <wp:effectExtent l="0" t="0" r="9525" b="9525"/>
            <wp:docPr id="37" name="Picture 8">
              <a:extLst xmlns:a="http://schemas.openxmlformats.org/drawingml/2006/main">
                <a:ext uri="{FF2B5EF4-FFF2-40B4-BE49-F238E27FC236}">
                  <a16:creationId xmlns:a16="http://schemas.microsoft.com/office/drawing/2014/main" id="{594BEE9A-6EB5-FD45-8C7E-92C040CA4E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94BEE9A-6EB5-FD45-8C7E-92C040CA4E43}"/>
                        </a:ext>
                      </a:extLst>
                    </pic:cNvPr>
                    <pic:cNvPicPr>
                      <a:picLocks noChangeAspect="1"/>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5210733" cy="1895678"/>
                    </a:xfrm>
                    <a:prstGeom prst="rect">
                      <a:avLst/>
                    </a:prstGeom>
                    <a:ln>
                      <a:noFill/>
                    </a:ln>
                    <a:extLst>
                      <a:ext uri="{53640926-AAD7-44D8-BBD7-CCE9431645EC}">
                        <a14:shadowObscured xmlns:a14="http://schemas.microsoft.com/office/drawing/2010/main"/>
                      </a:ext>
                    </a:extLst>
                  </pic:spPr>
                </pic:pic>
              </a:graphicData>
            </a:graphic>
          </wp:inline>
        </w:drawing>
      </w:r>
    </w:p>
    <w:p w14:paraId="14A994B1" w14:textId="47831B04" w:rsidR="00B06575" w:rsidRDefault="00B06575" w:rsidP="009623D2">
      <w:pPr>
        <w:autoSpaceDE w:val="0"/>
        <w:autoSpaceDN w:val="0"/>
        <w:adjustRightInd w:val="0"/>
        <w:spacing w:after="0" w:line="360" w:lineRule="atLeast"/>
        <w:jc w:val="center"/>
      </w:pPr>
      <w:r>
        <w:t>(</w:t>
      </w:r>
      <w:r w:rsidR="009623D2">
        <w:t>b</w:t>
      </w:r>
      <w:r>
        <w:t>)</w:t>
      </w:r>
    </w:p>
    <w:p w14:paraId="78368415" w14:textId="77777777" w:rsidR="00B06575" w:rsidRDefault="00B06575" w:rsidP="00B06575">
      <w:pPr>
        <w:autoSpaceDE w:val="0"/>
        <w:autoSpaceDN w:val="0"/>
        <w:adjustRightInd w:val="0"/>
        <w:spacing w:after="0" w:line="360" w:lineRule="atLeast"/>
        <w:jc w:val="center"/>
      </w:pPr>
    </w:p>
    <w:p w14:paraId="5E7614F6" w14:textId="77777777" w:rsidR="00B06575" w:rsidRDefault="00B06575" w:rsidP="00B06575">
      <w:pPr>
        <w:autoSpaceDE w:val="0"/>
        <w:autoSpaceDN w:val="0"/>
        <w:adjustRightInd w:val="0"/>
        <w:spacing w:after="0" w:line="360" w:lineRule="atLeast"/>
        <w:jc w:val="center"/>
      </w:pPr>
      <w:r w:rsidRPr="00EF72C0">
        <w:rPr>
          <w:noProof/>
          <w:lang w:eastAsia="en-US" w:bidi="ar-SA"/>
        </w:rPr>
        <w:drawing>
          <wp:inline distT="0" distB="0" distL="0" distR="0" wp14:anchorId="070C6300" wp14:editId="013E99FF">
            <wp:extent cx="5800725" cy="1771650"/>
            <wp:effectExtent l="0" t="0" r="9525" b="0"/>
            <wp:docPr id="38" name="Picture 8">
              <a:extLst xmlns:a="http://schemas.openxmlformats.org/drawingml/2006/main">
                <a:ext uri="{FF2B5EF4-FFF2-40B4-BE49-F238E27FC236}">
                  <a16:creationId xmlns:a16="http://schemas.microsoft.com/office/drawing/2014/main" id="{594BEE9A-6EB5-FD45-8C7E-92C040CA4E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94BEE9A-6EB5-FD45-8C7E-92C040CA4E43}"/>
                        </a:ext>
                      </a:extLst>
                    </pic:cNvPr>
                    <pic:cNvPicPr>
                      <a:picLocks noChangeAspect="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5800725" cy="1771650"/>
                    </a:xfrm>
                    <a:prstGeom prst="rect">
                      <a:avLst/>
                    </a:prstGeom>
                    <a:ln>
                      <a:noFill/>
                    </a:ln>
                    <a:extLst>
                      <a:ext uri="{53640926-AAD7-44D8-BBD7-CCE9431645EC}">
                        <a14:shadowObscured xmlns:a14="http://schemas.microsoft.com/office/drawing/2010/main"/>
                      </a:ext>
                    </a:extLst>
                  </pic:spPr>
                </pic:pic>
              </a:graphicData>
            </a:graphic>
          </wp:inline>
        </w:drawing>
      </w:r>
    </w:p>
    <w:p w14:paraId="730EFA9B" w14:textId="0BB05627" w:rsidR="00B06575" w:rsidRDefault="00B06575" w:rsidP="009623D2">
      <w:pPr>
        <w:autoSpaceDE w:val="0"/>
        <w:autoSpaceDN w:val="0"/>
        <w:adjustRightInd w:val="0"/>
        <w:spacing w:after="0" w:line="360" w:lineRule="atLeast"/>
        <w:jc w:val="center"/>
      </w:pPr>
      <w:r>
        <w:t>(</w:t>
      </w:r>
      <w:r w:rsidR="009623D2">
        <w:t>c</w:t>
      </w:r>
      <w:r>
        <w:t>)</w:t>
      </w:r>
    </w:p>
    <w:p w14:paraId="20B0F2F6" w14:textId="6D8AE547" w:rsidR="00B06575" w:rsidRDefault="00B06575" w:rsidP="009623D2">
      <w:pPr>
        <w:autoSpaceDE w:val="0"/>
        <w:autoSpaceDN w:val="0"/>
        <w:adjustRightInd w:val="0"/>
        <w:spacing w:after="0" w:line="360" w:lineRule="atLeast"/>
        <w:jc w:val="center"/>
      </w:pPr>
      <w:r>
        <w:rPr>
          <w:b/>
          <w:bCs/>
        </w:rPr>
        <w:t xml:space="preserve">Figure </w:t>
      </w:r>
      <w:r w:rsidR="009623D2">
        <w:rPr>
          <w:b/>
          <w:bCs/>
        </w:rPr>
        <w:t xml:space="preserve">19 </w:t>
      </w:r>
      <w:r>
        <w:rPr>
          <w:b/>
          <w:bCs/>
        </w:rPr>
        <w:t xml:space="preserve">List of proposed parameters for model updating, </w:t>
      </w:r>
      <w:r w:rsidR="009623D2">
        <w:rPr>
          <w:b/>
          <w:bCs/>
        </w:rPr>
        <w:t xml:space="preserve">a) </w:t>
      </w:r>
      <w:r>
        <w:rPr>
          <w:b/>
          <w:bCs/>
        </w:rPr>
        <w:t xml:space="preserve">boundary condition (such as bearing fixity), </w:t>
      </w:r>
      <w:r w:rsidR="009623D2">
        <w:rPr>
          <w:b/>
          <w:bCs/>
        </w:rPr>
        <w:t xml:space="preserve">b) </w:t>
      </w:r>
      <w:r>
        <w:rPr>
          <w:b/>
          <w:bCs/>
        </w:rPr>
        <w:t>continuity (barrier participation)</w:t>
      </w:r>
      <w:r w:rsidR="009623D2">
        <w:rPr>
          <w:b/>
          <w:bCs/>
        </w:rPr>
        <w:t>, c) continuity (composite action)</w:t>
      </w:r>
    </w:p>
    <w:p w14:paraId="3F659B83" w14:textId="77777777" w:rsidR="00B06575" w:rsidRDefault="00B06575" w:rsidP="00B06575">
      <w:pPr>
        <w:autoSpaceDE w:val="0"/>
        <w:autoSpaceDN w:val="0"/>
        <w:adjustRightInd w:val="0"/>
        <w:spacing w:after="0" w:line="360" w:lineRule="atLeast"/>
        <w:jc w:val="both"/>
      </w:pPr>
    </w:p>
    <w:p w14:paraId="380BC9C1" w14:textId="77777777" w:rsidR="00B06575" w:rsidRPr="009761C6" w:rsidRDefault="00B06575" w:rsidP="00B06575">
      <w:pPr>
        <w:pStyle w:val="Heading3"/>
        <w:spacing w:before="0"/>
      </w:pPr>
      <w:r>
        <w:t xml:space="preserve">4. Model </w:t>
      </w:r>
      <w:r w:rsidRPr="009761C6">
        <w:t xml:space="preserve">Updating </w:t>
      </w:r>
    </w:p>
    <w:p w14:paraId="3747D0CC" w14:textId="62E6B673" w:rsidR="00B06575" w:rsidRPr="00477BDB" w:rsidRDefault="00B06575" w:rsidP="00B06575">
      <w:pPr>
        <w:autoSpaceDE w:val="0"/>
        <w:autoSpaceDN w:val="0"/>
        <w:adjustRightInd w:val="0"/>
        <w:spacing w:after="0" w:line="360" w:lineRule="atLeast"/>
        <w:jc w:val="both"/>
      </w:pPr>
      <w:r w:rsidRPr="00477BDB">
        <w:t>Th</w:t>
      </w:r>
      <w:r>
        <w:t>e</w:t>
      </w:r>
      <w:r w:rsidRPr="00477BDB">
        <w:t xml:space="preserve"> model updating process within structural engineering, which is commonly referred to as structural identification (St-Id), was first introduced in the late 1970s (Liu and Yao 1978) and for </w:t>
      </w:r>
      <w:r>
        <w:t>five</w:t>
      </w:r>
      <w:r w:rsidRPr="00477BDB">
        <w:t xml:space="preserve"> decades it has remained an active area of research (Chen and Garba 19</w:t>
      </w:r>
      <w:r>
        <w:t>80</w:t>
      </w:r>
      <w:r w:rsidRPr="00477BDB">
        <w:t>; Imregun and Visser 1991; Hjelmstad et al. 1992; Mottershead and Friswell 1993; Beck and Katafygiotis 1998; Sanayei et al. 1999; Mares et al. 2000; Brownjohn et al. 2003; Ching and Chen 2007</w:t>
      </w:r>
      <w:r>
        <w:t>;</w:t>
      </w:r>
      <w:r w:rsidRPr="00477BDB">
        <w:t xml:space="preserve"> </w:t>
      </w:r>
      <w:r>
        <w:t xml:space="preserve">Dubbs and Moon 2015; Yarnold and Moon 2015; Yarnold et al. 2015, </w:t>
      </w:r>
      <w:r w:rsidRPr="00477BDB">
        <w:t xml:space="preserve">among others). Traditionally, model updating has generally been carried out using a “single-model” approach in which parameters are incrementally modified to bring the model into better agreement with data obtained from the physical structure of interest. Once the data, model form/resolution, and updating parameters have been selected, the available model updating approaches can be distinguished based on the selection of the objective function and the approach to optimization. </w:t>
      </w:r>
    </w:p>
    <w:p w14:paraId="5921FA39" w14:textId="77777777" w:rsidR="00B06575" w:rsidRDefault="00B06575" w:rsidP="00B06575">
      <w:pPr>
        <w:autoSpaceDE w:val="0"/>
        <w:autoSpaceDN w:val="0"/>
        <w:adjustRightInd w:val="0"/>
        <w:spacing w:after="0" w:line="360" w:lineRule="atLeast"/>
        <w:jc w:val="both"/>
      </w:pPr>
      <w:r w:rsidRPr="00477BDB">
        <w:t xml:space="preserve">The objective function represents the quantification of the differences between the model output and the available data. Common approaches include the sum or products of deterministic error as well as probabilistic approaches that combine the likelihood of the model, given the observed data. In both cases the updating is driven to either minimize (in the case of deterministic error functions) or maximize (in the case of probabilistic likelihood functions) the objective function. To accomplish this, the model updating process incorporates an optimization strategy, which are typically distinguished as gradient-based or non-gradient-based. Gradient-based optimization algorithms are very efficient, but are prone to getting stuck in local minima/maxima and thus are generally run multiple times with different parameter starting points. The non-gradient-based optimization algorithms are not prone to getting stuck in local minima/maxima, but are generally far more computationally expensive as they require a significant increase in model executions. Examples of such optimization algorithms include simulated annealing, particle swarm, and genetic algorithms. </w:t>
      </w:r>
    </w:p>
    <w:p w14:paraId="07894DED" w14:textId="77777777" w:rsidR="00B06575" w:rsidRDefault="00B06575" w:rsidP="00B06575">
      <w:pPr>
        <w:autoSpaceDE w:val="0"/>
        <w:autoSpaceDN w:val="0"/>
        <w:adjustRightInd w:val="0"/>
        <w:spacing w:after="0" w:line="360" w:lineRule="atLeast"/>
        <w:jc w:val="both"/>
      </w:pPr>
    </w:p>
    <w:p w14:paraId="397F422F" w14:textId="77777777" w:rsidR="00B06575" w:rsidRPr="00D22377" w:rsidRDefault="00B06575" w:rsidP="00B06575">
      <w:pPr>
        <w:pStyle w:val="Heading4"/>
        <w:spacing w:before="0"/>
      </w:pPr>
      <w:r w:rsidRPr="00D22377">
        <w:t>4.1. Demand Models</w:t>
      </w:r>
    </w:p>
    <w:p w14:paraId="621ACAAE" w14:textId="77777777" w:rsidR="00B06575" w:rsidRDefault="00B06575" w:rsidP="00B06575">
      <w:pPr>
        <w:autoSpaceDE w:val="0"/>
        <w:autoSpaceDN w:val="0"/>
        <w:adjustRightInd w:val="0"/>
        <w:spacing w:after="0" w:line="360" w:lineRule="atLeast"/>
        <w:jc w:val="both"/>
      </w:pPr>
      <w:r w:rsidRPr="00477BDB">
        <w:t>A key challenge associated with single-model approaches is the potential for the outcome to be non-unique. That is, numerous models may be tuned to equally match the observed data, but they may provide different estimates of the desired simulation results (e.g. capacity</w:t>
      </w:r>
      <w:r>
        <w:t xml:space="preserve"> evaluation</w:t>
      </w:r>
      <w:r w:rsidRPr="00477BDB">
        <w:t xml:space="preserve">). While avoiding the use of overly complex models can greatly mitigate this to a degree, as discussed previously, in most cases this strategy is not feasible as the attributes/responses that must be simulated necessitate a model resolution that is not practical to match with experimental observations. As a result, a significant disparity between the experiment and model resolutions is inherent in nearly all applications focused on civil structures, and thus unique solutions are rarely, if ever, possible. </w:t>
      </w:r>
    </w:p>
    <w:p w14:paraId="38DE6B99" w14:textId="77777777" w:rsidR="00B06575" w:rsidRPr="00477BDB" w:rsidRDefault="00B06575" w:rsidP="00B06575">
      <w:pPr>
        <w:autoSpaceDE w:val="0"/>
        <w:autoSpaceDN w:val="0"/>
        <w:adjustRightInd w:val="0"/>
        <w:spacing w:after="0" w:line="360" w:lineRule="atLeast"/>
        <w:jc w:val="both"/>
      </w:pPr>
    </w:p>
    <w:p w14:paraId="47D2A61F" w14:textId="77777777" w:rsidR="00B06575" w:rsidRPr="00477BDB" w:rsidRDefault="00B06575" w:rsidP="00B06575">
      <w:pPr>
        <w:autoSpaceDE w:val="0"/>
        <w:autoSpaceDN w:val="0"/>
        <w:adjustRightInd w:val="0"/>
        <w:spacing w:after="0" w:line="360" w:lineRule="atLeast"/>
        <w:jc w:val="both"/>
      </w:pPr>
      <w:r w:rsidRPr="00477BDB">
        <w:t xml:space="preserve">This challenge has produced growing interest in multiple-model (MM) St-Id approaches, which aim to quantify the level of non-uniqueness associated with the resulting predictions. In general, these methods differ from more conventional approaches in that they do not aim to produce a single “calibrated” model. Rather, their aim is to produce a plausible set of predictions, given the prior knowledge about the structure and the observed data. In general, the process includes three primary steps: (1) development of a set of candidate models, (2) weighing of the candidate models based on their agreement with observed data, and (3) prediction of the desired attribute or response (which is assumed to carry the same weight as the model that produced it). </w:t>
      </w:r>
    </w:p>
    <w:p w14:paraId="773BCF6C" w14:textId="77777777" w:rsidR="00B06575" w:rsidRDefault="00B06575" w:rsidP="00B06575">
      <w:pPr>
        <w:autoSpaceDE w:val="0"/>
        <w:autoSpaceDN w:val="0"/>
        <w:adjustRightInd w:val="0"/>
        <w:spacing w:after="0" w:line="360" w:lineRule="atLeast"/>
        <w:jc w:val="both"/>
      </w:pPr>
    </w:p>
    <w:p w14:paraId="4C914C1C" w14:textId="3BCC4B49" w:rsidR="00B06575" w:rsidRDefault="00B06575" w:rsidP="0097584C">
      <w:pPr>
        <w:autoSpaceDE w:val="0"/>
        <w:autoSpaceDN w:val="0"/>
        <w:adjustRightInd w:val="0"/>
        <w:spacing w:after="0" w:line="360" w:lineRule="atLeast"/>
        <w:jc w:val="both"/>
      </w:pPr>
      <w:r w:rsidRPr="00477BDB">
        <w:t xml:space="preserve">The most common example of MM St-Id is Bayesian model updating, in which sampling is carried out based on either Monte Carlo or Markov Chain Monte Carlo approaches and models are weighed using Bayes Theorem (Beck </w:t>
      </w:r>
      <w:r>
        <w:t xml:space="preserve">and </w:t>
      </w:r>
      <w:r w:rsidRPr="00C35B7E">
        <w:t xml:space="preserve">Katafygiotis </w:t>
      </w:r>
      <w:r w:rsidRPr="00477BDB">
        <w:t>1998</w:t>
      </w:r>
      <w:r w:rsidR="0097584C">
        <w:t>;</w:t>
      </w:r>
      <w:r w:rsidR="0097584C" w:rsidRPr="00477BDB">
        <w:t xml:space="preserve"> </w:t>
      </w:r>
      <w:r w:rsidRPr="00477BDB">
        <w:t xml:space="preserve">Chen </w:t>
      </w:r>
      <w:r>
        <w:t xml:space="preserve">et al. </w:t>
      </w:r>
      <w:r w:rsidRPr="00477BDB">
        <w:t>2000). Another notable example of MM St-Id develops candidate models using a Latin Hypercube sampling approach and weighs them using a binary (zero or one) scale based on specific threshold levels (Robert-Nicoud et al. 2005</w:t>
      </w:r>
      <w:r>
        <w:t>a</w:t>
      </w:r>
      <w:r w:rsidR="0097584C">
        <w:t>,</w:t>
      </w:r>
      <w:r>
        <w:t>b</w:t>
      </w:r>
      <w:r w:rsidR="0097584C">
        <w:t>;</w:t>
      </w:r>
      <w:r w:rsidR="0097584C" w:rsidRPr="00477BDB">
        <w:t xml:space="preserve"> </w:t>
      </w:r>
      <w:r w:rsidRPr="00477BDB">
        <w:t>Smith and Saitta 2008</w:t>
      </w:r>
      <w:r w:rsidR="0097584C">
        <w:t>;</w:t>
      </w:r>
      <w:r w:rsidR="0097584C" w:rsidRPr="00477BDB">
        <w:t xml:space="preserve"> </w:t>
      </w:r>
      <w:r w:rsidRPr="00477BDB">
        <w:t>Kripakaran and Smith 2008</w:t>
      </w:r>
      <w:r w:rsidR="0097584C">
        <w:t>;</w:t>
      </w:r>
      <w:r w:rsidR="0097584C" w:rsidRPr="00477BDB">
        <w:t xml:space="preserve"> </w:t>
      </w:r>
      <w:r w:rsidRPr="00477BDB">
        <w:t>Goulet et al. 2010). These methods offer clear, conceptual benefits over single-model approaches, but they are far more computationally expensive as they require a significant increase in the number of model executions.</w:t>
      </w:r>
      <w:r>
        <w:t xml:space="preserve"> In the following paragraphs, each of the proposed MM St-Id approaches are briefly summarized.</w:t>
      </w:r>
    </w:p>
    <w:p w14:paraId="7D219AF8" w14:textId="77777777" w:rsidR="00B06575" w:rsidRDefault="00B06575" w:rsidP="00B06575">
      <w:pPr>
        <w:autoSpaceDE w:val="0"/>
        <w:autoSpaceDN w:val="0"/>
        <w:adjustRightInd w:val="0"/>
        <w:spacing w:after="0" w:line="360" w:lineRule="atLeast"/>
        <w:jc w:val="both"/>
      </w:pPr>
    </w:p>
    <w:p w14:paraId="0D432345" w14:textId="77777777" w:rsidR="00B06575" w:rsidRPr="00DF4E69" w:rsidRDefault="00B06575" w:rsidP="00B06575">
      <w:pPr>
        <w:pStyle w:val="Heading5"/>
        <w:spacing w:before="0"/>
      </w:pPr>
      <w:r>
        <w:t xml:space="preserve">4.1.1. </w:t>
      </w:r>
      <w:r w:rsidRPr="00DF4E69">
        <w:t xml:space="preserve">Model </w:t>
      </w:r>
      <w:r>
        <w:t>U</w:t>
      </w:r>
      <w:r w:rsidRPr="00DF4E69">
        <w:t>pdating #1 - Latin Hypercube Sampling</w:t>
      </w:r>
      <w:r>
        <w:t xml:space="preserve"> (LHS)</w:t>
      </w:r>
      <w:r w:rsidRPr="00DF4E69">
        <w:t>, Percent Error Weighing</w:t>
      </w:r>
    </w:p>
    <w:p w14:paraId="63ACB541" w14:textId="53A1A1D2" w:rsidR="00B06575" w:rsidRPr="00DF4E69" w:rsidRDefault="00B06575" w:rsidP="00510ECA">
      <w:pPr>
        <w:autoSpaceDE w:val="0"/>
        <w:autoSpaceDN w:val="0"/>
        <w:adjustRightInd w:val="0"/>
        <w:spacing w:after="0" w:line="360" w:lineRule="atLeast"/>
        <w:jc w:val="both"/>
      </w:pPr>
      <w:r w:rsidRPr="00DF4E69">
        <w:t>In this method, a full-factorial sampling and weighing</w:t>
      </w:r>
      <w:r>
        <w:t xml:space="preserve"> </w:t>
      </w:r>
      <w:r w:rsidRPr="00DF4E69">
        <w:t xml:space="preserve">based on the inverse of the sum of relative errors are employed. Meaning that for each round of simulation, a random value of each updating parameter is selected to be fed to the model. The LHS (McKay et al. 1979; Stein 1987) would be carried out by segmenting each parameter into an </w:t>
      </w:r>
      <w:r w:rsidRPr="00DF4E69">
        <w:rPr>
          <w:i/>
          <w:iCs/>
        </w:rPr>
        <w:t>n</w:t>
      </w:r>
      <w:r w:rsidRPr="00DF4E69">
        <w:t xml:space="preserve"> number of bins with</w:t>
      </w:r>
      <w:r>
        <w:t xml:space="preserve"> </w:t>
      </w:r>
      <w:r w:rsidRPr="00DF4E69">
        <w:t xml:space="preserve">equal probabilities. </w:t>
      </w:r>
      <w:r>
        <w:t xml:space="preserve">As exemplified in Table </w:t>
      </w:r>
      <w:r w:rsidR="00510ECA">
        <w:t>6</w:t>
      </w:r>
      <w:r>
        <w:t>, a</w:t>
      </w:r>
      <w:r w:rsidRPr="00DF4E69">
        <w:t xml:space="preserve">ll parameters </w:t>
      </w:r>
      <w:r>
        <w:t>ar</w:t>
      </w:r>
      <w:r w:rsidRPr="00DF4E69">
        <w:t>e assumed to have uniform</w:t>
      </w:r>
      <w:r>
        <w:t xml:space="preserve"> </w:t>
      </w:r>
      <w:r w:rsidRPr="00DF4E69">
        <w:t xml:space="preserve">probability distributions within their bounds. In addition, a final parameter, </w:t>
      </w:r>
      <w:r>
        <w:t xml:space="preserve">such </w:t>
      </w:r>
      <w:r w:rsidRPr="00DF4E69">
        <w:t xml:space="preserve">the elastic modulus of steel, </w:t>
      </w:r>
      <w:r>
        <w:t xml:space="preserve">may be </w:t>
      </w:r>
      <w:r w:rsidRPr="00DF4E69">
        <w:t>selected for inclusion to provide a means for error screening. Given</w:t>
      </w:r>
      <w:r>
        <w:t xml:space="preserve"> </w:t>
      </w:r>
      <w:r w:rsidRPr="00DF4E69">
        <w:t>the relatively small variability with this parameter, and its significant</w:t>
      </w:r>
      <w:r>
        <w:t xml:space="preserve"> </w:t>
      </w:r>
      <w:r w:rsidRPr="00DF4E69">
        <w:t>influence over the responses of interest, it has the capability to</w:t>
      </w:r>
      <w:r>
        <w:t xml:space="preserve"> </w:t>
      </w:r>
      <w:r w:rsidRPr="00DF4E69">
        <w:t>provide an important check (Pan et al. 2011) against overall bias</w:t>
      </w:r>
      <w:r>
        <w:t xml:space="preserve"> </w:t>
      </w:r>
      <w:r w:rsidRPr="00DF4E69">
        <w:t xml:space="preserve">errors in the model. A random sample </w:t>
      </w:r>
      <w:r>
        <w:t>will be</w:t>
      </w:r>
      <w:r w:rsidRPr="00DF4E69">
        <w:t xml:space="preserve"> then drawn from each bin</w:t>
      </w:r>
      <w:r>
        <w:t xml:space="preserve"> </w:t>
      </w:r>
      <w:r w:rsidRPr="00DF4E69">
        <w:t xml:space="preserve">for each parameter. The resulting samples for each parameter </w:t>
      </w:r>
      <w:r>
        <w:t xml:space="preserve">would be </w:t>
      </w:r>
      <w:r w:rsidRPr="00DF4E69">
        <w:t xml:space="preserve">randomly combined to define a population of </w:t>
      </w:r>
      <w:r w:rsidRPr="00DF4E69">
        <w:rPr>
          <w:i/>
          <w:iCs/>
        </w:rPr>
        <w:t>n</w:t>
      </w:r>
      <w:r w:rsidRPr="00DF4E69">
        <w:t xml:space="preserve"> models. To ensure the parameters converged to a stable representation of the population,</w:t>
      </w:r>
      <w:r>
        <w:t xml:space="preserve"> different</w:t>
      </w:r>
      <w:r w:rsidRPr="00DF4E69">
        <w:t xml:space="preserve"> sample sizes </w:t>
      </w:r>
      <w:r>
        <w:t>will be</w:t>
      </w:r>
      <w:r w:rsidRPr="00DF4E69">
        <w:t xml:space="preserve"> employed</w:t>
      </w:r>
      <w:r>
        <w:t>.</w:t>
      </w:r>
      <w:r w:rsidRPr="00DF4E69">
        <w:t xml:space="preserve"> </w:t>
      </w:r>
      <w:r>
        <w:t xml:space="preserve">A trial-error will determine the appropriate size. </w:t>
      </w:r>
      <w:r w:rsidRPr="00DF4E69">
        <w:t xml:space="preserve">Once all the models are executed, they </w:t>
      </w:r>
      <w:r>
        <w:t>will be</w:t>
      </w:r>
      <w:r w:rsidRPr="00DF4E69">
        <w:t xml:space="preserve"> combined based on their weights. The weight of each model </w:t>
      </w:r>
      <w:r>
        <w:t>could be</w:t>
      </w:r>
      <w:r w:rsidRPr="00DF4E69">
        <w:t xml:space="preserve"> then computed using</w:t>
      </w:r>
      <w:r>
        <w:t xml:space="preserve"> the following equation:</w:t>
      </w:r>
    </w:p>
    <w:p w14:paraId="73B25860" w14:textId="77777777" w:rsidR="00B06575" w:rsidRPr="0065334E" w:rsidRDefault="00A02EDA" w:rsidP="00B06575">
      <w:pPr>
        <w:autoSpaceDE w:val="0"/>
        <w:autoSpaceDN w:val="0"/>
        <w:adjustRightInd w:val="0"/>
        <w:spacing w:after="0" w:line="240" w:lineRule="auto"/>
        <w:jc w:val="both"/>
        <w:rPr>
          <w:rFonts w:ascii="AdvOT483a8203" w:eastAsia="SimSun" w:hAnsi="AdvOT483a8203" w:cs="AdvOT483a8203"/>
          <w:color w:val="auto"/>
          <w:lang w:eastAsia="en-US" w:bidi="ar-SA"/>
        </w:rPr>
      </w:pPr>
      <m:oMathPara>
        <m:oMath>
          <m:sSub>
            <m:sSubPr>
              <m:ctrlPr>
                <w:rPr>
                  <w:rFonts w:ascii="Cambria Math" w:eastAsia="SimSun" w:hAnsi="Cambria Math" w:cs="AdvOT483a8203"/>
                  <w:i/>
                  <w:color w:val="auto"/>
                  <w:lang w:eastAsia="en-US" w:bidi="ar-SA"/>
                </w:rPr>
              </m:ctrlPr>
            </m:sSubPr>
            <m:e>
              <m:r>
                <w:rPr>
                  <w:rFonts w:ascii="Cambria Math" w:eastAsia="SimSun" w:hAnsi="Cambria Math" w:cs="AdvOT483a8203"/>
                  <w:color w:val="auto"/>
                  <w:lang w:eastAsia="en-US" w:bidi="ar-SA"/>
                </w:rPr>
                <m:t>M</m:t>
              </m:r>
            </m:e>
            <m:sub>
              <m:r>
                <w:rPr>
                  <w:rFonts w:ascii="Cambria Math" w:eastAsia="SimSun" w:hAnsi="Cambria Math" w:cs="AdvOT483a8203"/>
                  <w:color w:val="auto"/>
                  <w:lang w:eastAsia="en-US" w:bidi="ar-SA"/>
                </w:rPr>
                <m:t>i</m:t>
              </m:r>
            </m:sub>
          </m:sSub>
          <m:r>
            <w:rPr>
              <w:rFonts w:ascii="Cambria Math" w:eastAsia="SimSun" w:hAnsi="Cambria Math" w:cs="AdvOT483a8203"/>
              <w:color w:val="auto"/>
              <w:lang w:eastAsia="en-US" w:bidi="ar-SA"/>
            </w:rPr>
            <m:t>=</m:t>
          </m:r>
          <m:sSup>
            <m:sSupPr>
              <m:ctrlPr>
                <w:rPr>
                  <w:rFonts w:ascii="Cambria Math" w:eastAsia="SimSun" w:hAnsi="Cambria Math" w:cs="AdvOT483a8203"/>
                  <w:i/>
                  <w:color w:val="auto"/>
                  <w:lang w:eastAsia="en-US" w:bidi="ar-SA"/>
                </w:rPr>
              </m:ctrlPr>
            </m:sSupPr>
            <m:e>
              <m:d>
                <m:dPr>
                  <m:ctrlPr>
                    <w:rPr>
                      <w:rFonts w:ascii="Cambria Math" w:eastAsia="SimSun" w:hAnsi="Cambria Math" w:cs="AdvOT483a8203"/>
                      <w:i/>
                      <w:color w:val="auto"/>
                      <w:lang w:eastAsia="en-US" w:bidi="ar-SA"/>
                    </w:rPr>
                  </m:ctrlPr>
                </m:dPr>
                <m:e>
                  <m:nary>
                    <m:naryPr>
                      <m:chr m:val="∑"/>
                      <m:limLoc m:val="undOvr"/>
                      <m:ctrlPr>
                        <w:rPr>
                          <w:rFonts w:ascii="Cambria Math" w:eastAsia="SimSun" w:hAnsi="Cambria Math" w:cs="AdvOT483a8203"/>
                          <w:i/>
                          <w:color w:val="auto"/>
                          <w:lang w:eastAsia="en-US" w:bidi="ar-SA"/>
                        </w:rPr>
                      </m:ctrlPr>
                    </m:naryPr>
                    <m:sub>
                      <m:r>
                        <w:rPr>
                          <w:rFonts w:ascii="Cambria Math" w:eastAsia="SimSun" w:hAnsi="Cambria Math" w:cs="AdvOT483a8203"/>
                          <w:color w:val="auto"/>
                          <w:lang w:eastAsia="en-US" w:bidi="ar-SA"/>
                        </w:rPr>
                        <m:t>j=1</m:t>
                      </m:r>
                    </m:sub>
                    <m:sup>
                      <m:r>
                        <w:rPr>
                          <w:rFonts w:ascii="Cambria Math" w:eastAsia="SimSun" w:hAnsi="Cambria Math" w:cs="AdvOT483a8203"/>
                          <w:color w:val="auto"/>
                          <w:lang w:eastAsia="en-US" w:bidi="ar-SA"/>
                        </w:rPr>
                        <m:t>7</m:t>
                      </m:r>
                    </m:sup>
                    <m:e>
                      <m:d>
                        <m:dPr>
                          <m:begChr m:val="|"/>
                          <m:endChr m:val="|"/>
                          <m:ctrlPr>
                            <w:rPr>
                              <w:rFonts w:ascii="Cambria Math" w:eastAsia="SimSun" w:hAnsi="Cambria Math" w:cs="AdvOT483a8203"/>
                              <w:i/>
                              <w:color w:val="auto"/>
                              <w:lang w:eastAsia="en-US" w:bidi="ar-SA"/>
                            </w:rPr>
                          </m:ctrlPr>
                        </m:dPr>
                        <m:e>
                          <m:f>
                            <m:fPr>
                              <m:ctrlPr>
                                <w:rPr>
                                  <w:rFonts w:ascii="Cambria Math" w:eastAsia="SimSun" w:hAnsi="Cambria Math" w:cs="AdvOT483a8203"/>
                                  <w:i/>
                                  <w:color w:val="auto"/>
                                  <w:lang w:eastAsia="en-US" w:bidi="ar-SA"/>
                                </w:rPr>
                              </m:ctrlPr>
                            </m:fPr>
                            <m:num>
                              <m:sSubSup>
                                <m:sSubSupPr>
                                  <m:ctrlPr>
                                    <w:rPr>
                                      <w:rFonts w:ascii="Cambria Math" w:eastAsia="SimSun" w:hAnsi="Cambria Math" w:cs="AdvOT483a8203"/>
                                      <w:i/>
                                      <w:color w:val="auto"/>
                                      <w:lang w:eastAsia="en-US" w:bidi="ar-SA"/>
                                    </w:rPr>
                                  </m:ctrlPr>
                                </m:sSubSupPr>
                                <m:e>
                                  <m:r>
                                    <w:rPr>
                                      <w:rFonts w:ascii="Cambria Math" w:eastAsia="SimSun" w:hAnsi="Cambria Math" w:cs="AdvOT483a8203"/>
                                      <w:color w:val="auto"/>
                                      <w:lang w:eastAsia="en-US" w:bidi="ar-SA"/>
                                    </w:rPr>
                                    <m:t>f</m:t>
                                  </m:r>
                                </m:e>
                                <m:sub>
                                  <m:r>
                                    <w:rPr>
                                      <w:rFonts w:ascii="Cambria Math" w:eastAsia="SimSun" w:hAnsi="Cambria Math" w:cs="AdvOT483a8203"/>
                                      <w:color w:val="auto"/>
                                      <w:lang w:eastAsia="en-US" w:bidi="ar-SA"/>
                                    </w:rPr>
                                    <m:t>j</m:t>
                                  </m:r>
                                </m:sub>
                                <m:sup>
                                  <m:r>
                                    <w:rPr>
                                      <w:rFonts w:ascii="Cambria Math" w:eastAsia="SimSun" w:hAnsi="Cambria Math" w:cs="AdvOT483a8203"/>
                                      <w:color w:val="auto"/>
                                      <w:lang w:eastAsia="en-US" w:bidi="ar-SA"/>
                                    </w:rPr>
                                    <m:t>exp</m:t>
                                  </m:r>
                                </m:sup>
                              </m:sSubSup>
                              <m:r>
                                <w:rPr>
                                  <w:rFonts w:ascii="Cambria Math" w:eastAsia="SimSun" w:hAnsi="Cambria Math" w:cs="AdvOT483a8203"/>
                                  <w:color w:val="auto"/>
                                  <w:lang w:eastAsia="en-US" w:bidi="ar-SA"/>
                                </w:rPr>
                                <m:t>-</m:t>
                              </m:r>
                              <m:sSubSup>
                                <m:sSubSupPr>
                                  <m:ctrlPr>
                                    <w:rPr>
                                      <w:rFonts w:ascii="Cambria Math" w:eastAsia="SimSun" w:hAnsi="Cambria Math" w:cs="AdvOT483a8203"/>
                                      <w:i/>
                                      <w:color w:val="auto"/>
                                      <w:lang w:eastAsia="en-US" w:bidi="ar-SA"/>
                                    </w:rPr>
                                  </m:ctrlPr>
                                </m:sSubSupPr>
                                <m:e>
                                  <m:r>
                                    <w:rPr>
                                      <w:rFonts w:ascii="Cambria Math" w:eastAsia="SimSun" w:hAnsi="Cambria Math" w:cs="AdvOT483a8203"/>
                                      <w:color w:val="auto"/>
                                      <w:lang w:eastAsia="en-US" w:bidi="ar-SA"/>
                                    </w:rPr>
                                    <m:t>f</m:t>
                                  </m:r>
                                </m:e>
                                <m:sub>
                                  <m:r>
                                    <w:rPr>
                                      <w:rFonts w:ascii="Cambria Math" w:eastAsia="SimSun" w:hAnsi="Cambria Math" w:cs="AdvOT483a8203"/>
                                      <w:color w:val="auto"/>
                                      <w:lang w:eastAsia="en-US" w:bidi="ar-SA"/>
                                    </w:rPr>
                                    <m:t>i,j</m:t>
                                  </m:r>
                                </m:sub>
                                <m:sup>
                                  <m:r>
                                    <w:rPr>
                                      <w:rFonts w:ascii="Cambria Math" w:eastAsia="SimSun" w:hAnsi="Cambria Math" w:cs="AdvOT483a8203"/>
                                      <w:color w:val="auto"/>
                                      <w:lang w:eastAsia="en-US" w:bidi="ar-SA"/>
                                    </w:rPr>
                                    <m:t>model</m:t>
                                  </m:r>
                                </m:sup>
                              </m:sSubSup>
                            </m:num>
                            <m:den>
                              <m:sSubSup>
                                <m:sSubSupPr>
                                  <m:ctrlPr>
                                    <w:rPr>
                                      <w:rFonts w:ascii="Cambria Math" w:eastAsia="SimSun" w:hAnsi="Cambria Math" w:cs="AdvOT483a8203"/>
                                      <w:i/>
                                      <w:color w:val="auto"/>
                                      <w:lang w:eastAsia="en-US" w:bidi="ar-SA"/>
                                    </w:rPr>
                                  </m:ctrlPr>
                                </m:sSubSupPr>
                                <m:e>
                                  <m:r>
                                    <w:rPr>
                                      <w:rFonts w:ascii="Cambria Math" w:eastAsia="SimSun" w:hAnsi="Cambria Math" w:cs="AdvOT483a8203"/>
                                      <w:color w:val="auto"/>
                                      <w:lang w:eastAsia="en-US" w:bidi="ar-SA"/>
                                    </w:rPr>
                                    <m:t>f</m:t>
                                  </m:r>
                                </m:e>
                                <m:sub>
                                  <m:r>
                                    <w:rPr>
                                      <w:rFonts w:ascii="Cambria Math" w:eastAsia="SimSun" w:hAnsi="Cambria Math" w:cs="AdvOT483a8203"/>
                                      <w:color w:val="auto"/>
                                      <w:lang w:eastAsia="en-US" w:bidi="ar-SA"/>
                                    </w:rPr>
                                    <m:t>j</m:t>
                                  </m:r>
                                </m:sub>
                                <m:sup>
                                  <m:r>
                                    <w:rPr>
                                      <w:rFonts w:ascii="Cambria Math" w:eastAsia="SimSun" w:hAnsi="Cambria Math" w:cs="AdvOT483a8203"/>
                                      <w:color w:val="auto"/>
                                      <w:lang w:eastAsia="en-US" w:bidi="ar-SA"/>
                                    </w:rPr>
                                    <m:t>exp</m:t>
                                  </m:r>
                                </m:sup>
                              </m:sSubSup>
                            </m:den>
                          </m:f>
                        </m:e>
                      </m:d>
                    </m:e>
                  </m:nary>
                  <m:r>
                    <w:rPr>
                      <w:rFonts w:ascii="Cambria Math" w:eastAsia="SimSun" w:hAnsi="Cambria Math" w:cs="AdvOT483a8203"/>
                      <w:color w:val="auto"/>
                      <w:lang w:eastAsia="en-US" w:bidi="ar-SA"/>
                    </w:rPr>
                    <m:t>+</m:t>
                  </m:r>
                  <m:d>
                    <m:dPr>
                      <m:begChr m:val="|"/>
                      <m:endChr m:val="|"/>
                      <m:ctrlPr>
                        <w:rPr>
                          <w:rFonts w:ascii="Cambria Math" w:eastAsia="SimSun" w:hAnsi="Cambria Math" w:cs="AdvOT483a8203"/>
                          <w:i/>
                          <w:color w:val="auto"/>
                          <w:lang w:eastAsia="en-US" w:bidi="ar-SA"/>
                        </w:rPr>
                      </m:ctrlPr>
                    </m:dPr>
                    <m:e>
                      <m:r>
                        <w:rPr>
                          <w:rFonts w:ascii="Cambria Math" w:eastAsia="SimSun" w:hAnsi="Cambria Math" w:cs="AdvOT483a8203"/>
                          <w:color w:val="auto"/>
                          <w:lang w:eastAsia="en-US" w:bidi="ar-SA"/>
                        </w:rPr>
                        <m:t>1-</m:t>
                      </m:r>
                      <m:sSub>
                        <m:sSubPr>
                          <m:ctrlPr>
                            <w:rPr>
                              <w:rFonts w:ascii="Cambria Math" w:eastAsia="SimSun" w:hAnsi="Cambria Math" w:cs="AdvOT483a8203"/>
                              <w:i/>
                              <w:color w:val="auto"/>
                              <w:lang w:eastAsia="en-US" w:bidi="ar-SA"/>
                            </w:rPr>
                          </m:ctrlPr>
                        </m:sSubPr>
                        <m:e>
                          <m:r>
                            <w:rPr>
                              <w:rFonts w:ascii="Cambria Math" w:eastAsia="SimSun" w:hAnsi="Cambria Math" w:cs="AdvOT483a8203"/>
                              <w:color w:val="auto"/>
                              <w:lang w:eastAsia="en-US" w:bidi="ar-SA"/>
                            </w:rPr>
                            <m:t>MAC</m:t>
                          </m:r>
                        </m:e>
                        <m:sub>
                          <m:r>
                            <w:rPr>
                              <w:rFonts w:ascii="Cambria Math" w:eastAsia="SimSun" w:hAnsi="Cambria Math" w:cs="AdvOT483a8203"/>
                              <w:color w:val="auto"/>
                              <w:lang w:eastAsia="en-US" w:bidi="ar-SA"/>
                            </w:rPr>
                            <m:t>i,j</m:t>
                          </m:r>
                        </m:sub>
                      </m:sSub>
                    </m:e>
                  </m:d>
                </m:e>
              </m:d>
            </m:e>
            <m:sup>
              <m:r>
                <w:rPr>
                  <w:rFonts w:ascii="Cambria Math" w:eastAsia="SimSun" w:hAnsi="Cambria Math" w:cs="AdvOT483a8203"/>
                  <w:color w:val="auto"/>
                  <w:lang w:eastAsia="en-US" w:bidi="ar-SA"/>
                </w:rPr>
                <m:t>-1</m:t>
              </m:r>
            </m:sup>
          </m:sSup>
          <m:r>
            <w:rPr>
              <w:rFonts w:ascii="Cambria Math" w:eastAsia="SimSun" w:hAnsi="Cambria Math" w:cs="AdvOT483a8203"/>
              <w:color w:val="auto"/>
              <w:lang w:eastAsia="en-US" w:bidi="ar-SA"/>
            </w:rPr>
            <m:t xml:space="preserve">                                               (1)</m:t>
          </m:r>
        </m:oMath>
      </m:oMathPara>
    </w:p>
    <w:p w14:paraId="1BF54BF2" w14:textId="77777777" w:rsidR="00B06575" w:rsidRDefault="00B06575" w:rsidP="00B06575">
      <w:pPr>
        <w:autoSpaceDE w:val="0"/>
        <w:autoSpaceDN w:val="0"/>
        <w:adjustRightInd w:val="0"/>
        <w:spacing w:after="0" w:line="360" w:lineRule="atLeast"/>
        <w:jc w:val="both"/>
      </w:pPr>
      <w:r w:rsidRPr="0065334E">
        <w:t xml:space="preserve">Where </w:t>
      </w:r>
      <m:oMath>
        <m:sSub>
          <m:sSubPr>
            <m:ctrlPr>
              <w:rPr>
                <w:rFonts w:ascii="Cambria Math" w:eastAsia="SimSun" w:hAnsi="Cambria Math" w:cs="AdvOT483a8203"/>
                <w:i/>
                <w:color w:val="auto"/>
                <w:lang w:eastAsia="en-US" w:bidi="ar-SA"/>
              </w:rPr>
            </m:ctrlPr>
          </m:sSubPr>
          <m:e>
            <m:r>
              <w:rPr>
                <w:rFonts w:ascii="Cambria Math" w:eastAsia="SimSun" w:hAnsi="Cambria Math" w:cs="AdvOT483a8203"/>
                <w:color w:val="auto"/>
                <w:lang w:eastAsia="en-US" w:bidi="ar-SA"/>
              </w:rPr>
              <m:t>M</m:t>
            </m:r>
          </m:e>
          <m:sub>
            <m:r>
              <w:rPr>
                <w:rFonts w:ascii="Cambria Math" w:eastAsia="SimSun" w:hAnsi="Cambria Math" w:cs="AdvOT483a8203"/>
                <w:color w:val="auto"/>
                <w:lang w:eastAsia="en-US" w:bidi="ar-SA"/>
              </w:rPr>
              <m:t>i</m:t>
            </m:r>
          </m:sub>
        </m:sSub>
      </m:oMath>
      <w:r w:rsidRPr="0065334E">
        <w:rPr>
          <w:color w:val="auto"/>
          <w:lang w:eastAsia="en-US" w:bidi="ar-SA"/>
        </w:rPr>
        <w:t xml:space="preserve">= weight; </w:t>
      </w:r>
      <m:oMath>
        <m:sSubSup>
          <m:sSubSupPr>
            <m:ctrlPr>
              <w:rPr>
                <w:rFonts w:ascii="Cambria Math" w:eastAsia="SimSun" w:hAnsi="Cambria Math" w:cs="AdvOT483a8203"/>
                <w:i/>
                <w:color w:val="auto"/>
                <w:lang w:eastAsia="en-US" w:bidi="ar-SA"/>
              </w:rPr>
            </m:ctrlPr>
          </m:sSubSupPr>
          <m:e>
            <m:r>
              <w:rPr>
                <w:rFonts w:ascii="Cambria Math" w:eastAsia="SimSun" w:hAnsi="Cambria Math" w:cs="AdvOT483a8203"/>
                <w:color w:val="auto"/>
                <w:lang w:eastAsia="en-US" w:bidi="ar-SA"/>
              </w:rPr>
              <m:t>f</m:t>
            </m:r>
          </m:e>
          <m:sub>
            <m:r>
              <w:rPr>
                <w:rFonts w:ascii="Cambria Math" w:eastAsia="SimSun" w:hAnsi="Cambria Math" w:cs="AdvOT483a8203"/>
                <w:color w:val="auto"/>
                <w:lang w:eastAsia="en-US" w:bidi="ar-SA"/>
              </w:rPr>
              <m:t>j</m:t>
            </m:r>
          </m:sub>
          <m:sup>
            <m:r>
              <w:rPr>
                <w:rFonts w:ascii="Cambria Math" w:eastAsia="SimSun" w:hAnsi="Cambria Math" w:cs="AdvOT483a8203"/>
                <w:color w:val="auto"/>
                <w:lang w:eastAsia="en-US" w:bidi="ar-SA"/>
              </w:rPr>
              <m:t>exp</m:t>
            </m:r>
          </m:sup>
        </m:sSubSup>
      </m:oMath>
      <w:r w:rsidRPr="0065334E">
        <w:rPr>
          <w:color w:val="auto"/>
          <w:lang w:eastAsia="en-US" w:bidi="ar-SA"/>
        </w:rPr>
        <w:t xml:space="preserve"> is the </w:t>
      </w:r>
      <w:r w:rsidRPr="0065334E">
        <w:rPr>
          <w:i/>
          <w:iCs/>
          <w:color w:val="auto"/>
          <w:lang w:eastAsia="en-US" w:bidi="ar-SA"/>
        </w:rPr>
        <w:t>j</w:t>
      </w:r>
      <w:r w:rsidRPr="0065334E">
        <w:rPr>
          <w:color w:val="auto"/>
          <w:lang w:eastAsia="en-US" w:bidi="ar-SA"/>
        </w:rPr>
        <w:t xml:space="preserve">th experimental; natural frequencies; </w:t>
      </w:r>
      <m:oMath>
        <m:sSubSup>
          <m:sSubSupPr>
            <m:ctrlPr>
              <w:rPr>
                <w:rFonts w:ascii="Cambria Math" w:eastAsia="SimSun" w:hAnsi="Cambria Math" w:cs="AdvOT483a8203"/>
                <w:i/>
                <w:color w:val="auto"/>
                <w:lang w:eastAsia="en-US" w:bidi="ar-SA"/>
              </w:rPr>
            </m:ctrlPr>
          </m:sSubSupPr>
          <m:e>
            <m:r>
              <w:rPr>
                <w:rFonts w:ascii="Cambria Math" w:eastAsia="SimSun" w:hAnsi="Cambria Math" w:cs="AdvOT483a8203"/>
                <w:color w:val="auto"/>
                <w:lang w:eastAsia="en-US" w:bidi="ar-SA"/>
              </w:rPr>
              <m:t>f</m:t>
            </m:r>
          </m:e>
          <m:sub>
            <m:r>
              <w:rPr>
                <w:rFonts w:ascii="Cambria Math" w:eastAsia="SimSun" w:hAnsi="Cambria Math" w:cs="AdvOT483a8203"/>
                <w:color w:val="auto"/>
                <w:lang w:eastAsia="en-US" w:bidi="ar-SA"/>
              </w:rPr>
              <m:t>i,j</m:t>
            </m:r>
          </m:sub>
          <m:sup>
            <m:r>
              <w:rPr>
                <w:rFonts w:ascii="Cambria Math" w:eastAsia="SimSun" w:hAnsi="Cambria Math" w:cs="AdvOT483a8203"/>
                <w:color w:val="auto"/>
                <w:lang w:eastAsia="en-US" w:bidi="ar-SA"/>
              </w:rPr>
              <m:t>model</m:t>
            </m:r>
          </m:sup>
        </m:sSubSup>
      </m:oMath>
      <w:r w:rsidRPr="0065334E">
        <w:rPr>
          <w:color w:val="auto"/>
          <w:lang w:eastAsia="en-US" w:bidi="ar-SA"/>
        </w:rPr>
        <w:t xml:space="preserve"> is the </w:t>
      </w:r>
      <w:r w:rsidRPr="0065334E">
        <w:rPr>
          <w:i/>
          <w:iCs/>
          <w:color w:val="auto"/>
          <w:lang w:eastAsia="en-US" w:bidi="ar-SA"/>
        </w:rPr>
        <w:t>j</w:t>
      </w:r>
      <w:r w:rsidRPr="0065334E">
        <w:rPr>
          <w:color w:val="auto"/>
          <w:lang w:eastAsia="en-US" w:bidi="ar-SA"/>
        </w:rPr>
        <w:t xml:space="preserve">th natural frequency associated with Model </w:t>
      </w:r>
      <w:r w:rsidRPr="0065334E">
        <w:rPr>
          <w:i/>
          <w:iCs/>
          <w:color w:val="auto"/>
          <w:lang w:eastAsia="en-US" w:bidi="ar-SA"/>
        </w:rPr>
        <w:t xml:space="preserve">i; </w:t>
      </w:r>
      <w:r w:rsidRPr="0065334E">
        <w:rPr>
          <w:color w:val="auto"/>
          <w:lang w:eastAsia="en-US" w:bidi="ar-SA"/>
        </w:rPr>
        <w:t xml:space="preserve">and </w:t>
      </w:r>
      <m:oMath>
        <m:sSub>
          <m:sSubPr>
            <m:ctrlPr>
              <w:rPr>
                <w:rFonts w:ascii="Cambria Math" w:eastAsia="SimSun" w:hAnsi="Cambria Math" w:cs="AdvOT483a8203"/>
                <w:i/>
                <w:color w:val="auto"/>
                <w:lang w:eastAsia="en-US" w:bidi="ar-SA"/>
              </w:rPr>
            </m:ctrlPr>
          </m:sSubPr>
          <m:e>
            <m:r>
              <w:rPr>
                <w:rFonts w:ascii="Cambria Math" w:eastAsia="SimSun" w:hAnsi="Cambria Math" w:cs="AdvOT483a8203"/>
                <w:color w:val="auto"/>
                <w:lang w:eastAsia="en-US" w:bidi="ar-SA"/>
              </w:rPr>
              <m:t>MAC</m:t>
            </m:r>
          </m:e>
          <m:sub>
            <m:r>
              <w:rPr>
                <w:rFonts w:ascii="Cambria Math" w:eastAsia="SimSun" w:hAnsi="Cambria Math" w:cs="AdvOT483a8203"/>
                <w:color w:val="auto"/>
                <w:lang w:eastAsia="en-US" w:bidi="ar-SA"/>
              </w:rPr>
              <m:t>i,j</m:t>
            </m:r>
          </m:sub>
        </m:sSub>
      </m:oMath>
      <w:r w:rsidRPr="0065334E">
        <w:rPr>
          <w:color w:val="auto"/>
          <w:lang w:eastAsia="en-US" w:bidi="ar-SA"/>
        </w:rPr>
        <w:t xml:space="preserve"> is the</w:t>
      </w:r>
      <w:ins w:id="208" w:author="Babanajad, Saeed" w:date="2019-03-15T14:59:00Z">
        <w:r>
          <w:rPr>
            <w:color w:val="auto"/>
            <w:lang w:eastAsia="en-US" w:bidi="ar-SA"/>
          </w:rPr>
          <w:t xml:space="preserve"> Modal Assurance Criteria</w:t>
        </w:r>
        <w:r w:rsidRPr="0065334E">
          <w:rPr>
            <w:color w:val="auto"/>
            <w:lang w:eastAsia="en-US" w:bidi="ar-SA"/>
          </w:rPr>
          <w:t xml:space="preserve"> </w:t>
        </w:r>
        <w:r>
          <w:rPr>
            <w:color w:val="auto"/>
            <w:lang w:eastAsia="en-US" w:bidi="ar-SA"/>
          </w:rPr>
          <w:t>(</w:t>
        </w:r>
        <w:commentRangeStart w:id="209"/>
        <w:r w:rsidRPr="0065334E">
          <w:rPr>
            <w:color w:val="auto"/>
            <w:lang w:eastAsia="en-US" w:bidi="ar-SA"/>
          </w:rPr>
          <w:t>MAC</w:t>
        </w:r>
        <w:r>
          <w:rPr>
            <w:color w:val="auto"/>
            <w:lang w:eastAsia="en-US" w:bidi="ar-SA"/>
          </w:rPr>
          <w:t>)</w:t>
        </w:r>
        <w:r w:rsidRPr="0065334E">
          <w:rPr>
            <w:color w:val="auto"/>
            <w:lang w:eastAsia="en-US" w:bidi="ar-SA"/>
          </w:rPr>
          <w:t xml:space="preserve"> </w:t>
        </w:r>
        <w:commentRangeEnd w:id="209"/>
        <w:r>
          <w:rPr>
            <w:rStyle w:val="CommentReference"/>
            <w:rFonts w:cs="Mangal"/>
          </w:rPr>
          <w:commentReference w:id="209"/>
        </w:r>
        <w:r w:rsidRPr="0065334E">
          <w:rPr>
            <w:color w:val="auto"/>
            <w:lang w:eastAsia="en-US" w:bidi="ar-SA"/>
          </w:rPr>
          <w:t xml:space="preserve">value associated with the </w:t>
        </w:r>
        <w:r w:rsidRPr="0065334E">
          <w:rPr>
            <w:i/>
            <w:iCs/>
            <w:color w:val="auto"/>
            <w:lang w:eastAsia="en-US" w:bidi="ar-SA"/>
          </w:rPr>
          <w:t>j</w:t>
        </w:r>
        <w:r w:rsidRPr="0065334E">
          <w:rPr>
            <w:color w:val="auto"/>
            <w:lang w:eastAsia="en-US" w:bidi="ar-SA"/>
          </w:rPr>
          <w:t xml:space="preserve">th mode for model </w:t>
        </w:r>
        <w:r w:rsidRPr="0065334E">
          <w:rPr>
            <w:i/>
            <w:iCs/>
            <w:color w:val="auto"/>
            <w:lang w:eastAsia="en-US" w:bidi="ar-SA"/>
          </w:rPr>
          <w:t>i.</w:t>
        </w:r>
        <w:r>
          <w:t xml:space="preserve"> Mac values </w:t>
        </w:r>
        <w:r w:rsidRPr="001A213F">
          <w:t xml:space="preserve">are </w:t>
        </w:r>
        <w:r>
          <w:t xml:space="preserve">a measure of the correlation between two shape functions and are </w:t>
        </w:r>
        <w:r w:rsidRPr="001A213F">
          <w:t>commonly used to pair experimental and analytical mode shapes during the model updating process</w:t>
        </w:r>
        <w:r>
          <w:t xml:space="preserve"> (Dubbs and Moon 2015; Weidner 2012).</w:t>
        </w:r>
        <w:r w:rsidRPr="001A213F">
          <w:t xml:space="preserve"> </w:t>
        </w:r>
      </w:ins>
      <w:r w:rsidRPr="00BB39A6">
        <w:t xml:space="preserve">A different approach of error threshold weighing could be </w:t>
      </w:r>
      <w:r>
        <w:t xml:space="preserve">also </w:t>
      </w:r>
      <w:r w:rsidRPr="00BB39A6">
        <w:t xml:space="preserve">taken to weigh the models. </w:t>
      </w:r>
      <w:r>
        <w:t>For instance,</w:t>
      </w:r>
      <w:r w:rsidRPr="00BB39A6">
        <w:t xml:space="preserve"> the weights are assigned to the samples using an error threshold approach</w:t>
      </w:r>
      <w:r>
        <w:t xml:space="preserve"> </w:t>
      </w:r>
      <w:r w:rsidRPr="00BB39A6">
        <w:t>as defined by Goulet et al. (2010). This method takes a</w:t>
      </w:r>
      <w:r>
        <w:t xml:space="preserve"> </w:t>
      </w:r>
      <w:r w:rsidRPr="00BB39A6">
        <w:t>model falsification approach in which models that do not fall within</w:t>
      </w:r>
      <w:r>
        <w:t xml:space="preserve"> </w:t>
      </w:r>
      <w:r w:rsidRPr="00BB39A6">
        <w:t>predetermined error thresholds are eliminated from further consideration</w:t>
      </w:r>
      <w:r>
        <w:t xml:space="preserve"> </w:t>
      </w:r>
      <w:r w:rsidRPr="00BB39A6">
        <w:t>(i.e., assigned a weight of 0). Models that fall within all</w:t>
      </w:r>
      <w:r>
        <w:t xml:space="preserve"> </w:t>
      </w:r>
      <w:r w:rsidRPr="00BB39A6">
        <w:t>thresholds are assigned a weight of 1.</w:t>
      </w:r>
      <w:r>
        <w:t xml:space="preserve"> </w:t>
      </w:r>
      <w:r w:rsidRPr="00BB39A6">
        <w:t xml:space="preserve">For </w:t>
      </w:r>
      <w:r>
        <w:t xml:space="preserve">final </w:t>
      </w:r>
      <w:r w:rsidRPr="00BB39A6">
        <w:t>verification, both the dynamic (observable) responses and static (unobservable)</w:t>
      </w:r>
      <w:r>
        <w:t xml:space="preserve"> </w:t>
      </w:r>
      <w:r w:rsidRPr="00BB39A6">
        <w:t xml:space="preserve">responses </w:t>
      </w:r>
      <w:r>
        <w:t>could be</w:t>
      </w:r>
      <w:r w:rsidRPr="00BB39A6">
        <w:t xml:space="preserve"> captured for </w:t>
      </w:r>
      <w:r>
        <w:t>this</w:t>
      </w:r>
      <w:r w:rsidRPr="00BB39A6">
        <w:t xml:space="preserve"> implementation to allow the</w:t>
      </w:r>
      <w:r>
        <w:t xml:space="preserve"> </w:t>
      </w:r>
      <w:r w:rsidRPr="00BB39A6">
        <w:t xml:space="preserve">merits of each approach to be established. </w:t>
      </w:r>
      <w:r>
        <w:t>For further information, refer to Dubbs and Moon (2015).</w:t>
      </w:r>
    </w:p>
    <w:p w14:paraId="2C6F3A23" w14:textId="22E92D17" w:rsidR="00B06575" w:rsidRDefault="00B06575" w:rsidP="00510ECA">
      <w:pPr>
        <w:autoSpaceDE w:val="0"/>
        <w:autoSpaceDN w:val="0"/>
        <w:adjustRightInd w:val="0"/>
        <w:spacing w:after="0" w:line="360" w:lineRule="atLeast"/>
        <w:jc w:val="center"/>
        <w:rPr>
          <w:b/>
          <w:bCs/>
        </w:rPr>
      </w:pPr>
      <w:r>
        <w:rPr>
          <w:b/>
          <w:bCs/>
        </w:rPr>
        <w:t xml:space="preserve">Table </w:t>
      </w:r>
      <w:r w:rsidR="00510ECA">
        <w:rPr>
          <w:b/>
          <w:bCs/>
        </w:rPr>
        <w:t xml:space="preserve">6 </w:t>
      </w:r>
      <w:r>
        <w:rPr>
          <w:b/>
          <w:bCs/>
        </w:rPr>
        <w:t xml:space="preserve">Sample of updating parameters and anticipated bounds </w:t>
      </w:r>
    </w:p>
    <w:tbl>
      <w:tblPr>
        <w:tblStyle w:val="TableGrid"/>
        <w:tblW w:w="0" w:type="auto"/>
        <w:jc w:val="center"/>
        <w:tblLook w:val="04A0" w:firstRow="1" w:lastRow="0" w:firstColumn="1" w:lastColumn="0" w:noHBand="0" w:noVBand="1"/>
      </w:tblPr>
      <w:tblGrid>
        <w:gridCol w:w="2978"/>
        <w:gridCol w:w="1506"/>
        <w:gridCol w:w="1513"/>
      </w:tblGrid>
      <w:tr w:rsidR="00B06575" w14:paraId="4FEC02CA" w14:textId="77777777" w:rsidTr="00395C8F">
        <w:trPr>
          <w:jc w:val="center"/>
        </w:trPr>
        <w:tc>
          <w:tcPr>
            <w:tcW w:w="2978" w:type="dxa"/>
            <w:vAlign w:val="center"/>
          </w:tcPr>
          <w:p w14:paraId="42162589" w14:textId="77777777" w:rsidR="00B06575" w:rsidRPr="00D3385F" w:rsidRDefault="00B06575" w:rsidP="00395C8F">
            <w:pPr>
              <w:autoSpaceDE w:val="0"/>
              <w:autoSpaceDN w:val="0"/>
              <w:adjustRightInd w:val="0"/>
              <w:spacing w:after="0" w:line="240" w:lineRule="auto"/>
              <w:jc w:val="center"/>
              <w:rPr>
                <w:b/>
                <w:bCs/>
              </w:rPr>
            </w:pPr>
            <w:r w:rsidRPr="00D3385F">
              <w:rPr>
                <w:b/>
                <w:bCs/>
              </w:rPr>
              <w:t>Parameter</w:t>
            </w:r>
          </w:p>
        </w:tc>
        <w:tc>
          <w:tcPr>
            <w:tcW w:w="1506" w:type="dxa"/>
            <w:vAlign w:val="center"/>
          </w:tcPr>
          <w:p w14:paraId="66AAC3EC" w14:textId="77777777" w:rsidR="00B06575" w:rsidRPr="00D3385F" w:rsidRDefault="00B06575" w:rsidP="00395C8F">
            <w:pPr>
              <w:autoSpaceDE w:val="0"/>
              <w:autoSpaceDN w:val="0"/>
              <w:adjustRightInd w:val="0"/>
              <w:spacing w:after="0" w:line="240" w:lineRule="auto"/>
              <w:jc w:val="center"/>
              <w:rPr>
                <w:b/>
                <w:bCs/>
              </w:rPr>
            </w:pPr>
            <w:r w:rsidRPr="00D3385F">
              <w:rPr>
                <w:b/>
                <w:bCs/>
              </w:rPr>
              <w:t>Lower bound</w:t>
            </w:r>
          </w:p>
        </w:tc>
        <w:tc>
          <w:tcPr>
            <w:tcW w:w="1513" w:type="dxa"/>
            <w:vAlign w:val="center"/>
          </w:tcPr>
          <w:p w14:paraId="402B15B1" w14:textId="77777777" w:rsidR="00B06575" w:rsidRPr="00D3385F" w:rsidRDefault="00B06575" w:rsidP="00395C8F">
            <w:pPr>
              <w:autoSpaceDE w:val="0"/>
              <w:autoSpaceDN w:val="0"/>
              <w:adjustRightInd w:val="0"/>
              <w:spacing w:after="0" w:line="240" w:lineRule="auto"/>
              <w:jc w:val="center"/>
              <w:rPr>
                <w:b/>
                <w:bCs/>
              </w:rPr>
            </w:pPr>
            <w:r w:rsidRPr="00D3385F">
              <w:rPr>
                <w:b/>
                <w:bCs/>
              </w:rPr>
              <w:t>Upper bound</w:t>
            </w:r>
          </w:p>
        </w:tc>
      </w:tr>
      <w:tr w:rsidR="00B06575" w14:paraId="7CC93B34" w14:textId="77777777" w:rsidTr="00395C8F">
        <w:trPr>
          <w:jc w:val="center"/>
        </w:trPr>
        <w:tc>
          <w:tcPr>
            <w:tcW w:w="2978" w:type="dxa"/>
            <w:vAlign w:val="center"/>
          </w:tcPr>
          <w:p w14:paraId="2C33D0E8" w14:textId="77777777" w:rsidR="00B06575" w:rsidRPr="00D3385F" w:rsidRDefault="00B06575" w:rsidP="00395C8F">
            <w:pPr>
              <w:autoSpaceDE w:val="0"/>
              <w:autoSpaceDN w:val="0"/>
              <w:adjustRightInd w:val="0"/>
              <w:spacing w:after="0" w:line="240" w:lineRule="auto"/>
              <w:jc w:val="center"/>
              <w:rPr>
                <w:b/>
                <w:bCs/>
              </w:rPr>
            </w:pPr>
            <w:r w:rsidRPr="00D3385F">
              <w:rPr>
                <w:b/>
                <w:bCs/>
              </w:rPr>
              <w:t>E</w:t>
            </w:r>
          </w:p>
        </w:tc>
        <w:tc>
          <w:tcPr>
            <w:tcW w:w="1506" w:type="dxa"/>
            <w:vAlign w:val="center"/>
          </w:tcPr>
          <w:p w14:paraId="5AE21FBC" w14:textId="77777777" w:rsidR="00B06575" w:rsidRDefault="00B06575" w:rsidP="00395C8F">
            <w:pPr>
              <w:autoSpaceDE w:val="0"/>
              <w:autoSpaceDN w:val="0"/>
              <w:adjustRightInd w:val="0"/>
              <w:spacing w:after="0" w:line="240" w:lineRule="auto"/>
              <w:jc w:val="center"/>
            </w:pPr>
            <w:r>
              <w:t>0.7E</w:t>
            </w:r>
            <w:r w:rsidRPr="004E0D57">
              <w:rPr>
                <w:vertAlign w:val="subscript"/>
              </w:rPr>
              <w:t>0</w:t>
            </w:r>
          </w:p>
        </w:tc>
        <w:tc>
          <w:tcPr>
            <w:tcW w:w="1513" w:type="dxa"/>
            <w:vAlign w:val="center"/>
          </w:tcPr>
          <w:p w14:paraId="2FE845C4" w14:textId="77777777" w:rsidR="00B06575" w:rsidRDefault="00B06575" w:rsidP="00395C8F">
            <w:pPr>
              <w:autoSpaceDE w:val="0"/>
              <w:autoSpaceDN w:val="0"/>
              <w:adjustRightInd w:val="0"/>
              <w:spacing w:after="0" w:line="240" w:lineRule="auto"/>
              <w:jc w:val="center"/>
            </w:pPr>
            <w:r>
              <w:t>1.3E</w:t>
            </w:r>
            <w:r w:rsidRPr="004E0D57">
              <w:rPr>
                <w:vertAlign w:val="subscript"/>
              </w:rPr>
              <w:t>0</w:t>
            </w:r>
          </w:p>
        </w:tc>
      </w:tr>
      <w:tr w:rsidR="00B06575" w14:paraId="2BED9B9E" w14:textId="77777777" w:rsidTr="00395C8F">
        <w:trPr>
          <w:jc w:val="center"/>
        </w:trPr>
        <w:tc>
          <w:tcPr>
            <w:tcW w:w="2978" w:type="dxa"/>
            <w:vAlign w:val="center"/>
          </w:tcPr>
          <w:p w14:paraId="4EF13346" w14:textId="77777777" w:rsidR="00B06575" w:rsidRPr="00D3385F" w:rsidRDefault="00B06575" w:rsidP="00395C8F">
            <w:pPr>
              <w:autoSpaceDE w:val="0"/>
              <w:autoSpaceDN w:val="0"/>
              <w:adjustRightInd w:val="0"/>
              <w:spacing w:after="0" w:line="240" w:lineRule="auto"/>
              <w:jc w:val="center"/>
              <w:rPr>
                <w:b/>
                <w:bCs/>
              </w:rPr>
            </w:pPr>
            <w:r w:rsidRPr="00D3385F">
              <w:rPr>
                <w:b/>
                <w:bCs/>
              </w:rPr>
              <w:t>f’c (ksi)</w:t>
            </w:r>
          </w:p>
        </w:tc>
        <w:tc>
          <w:tcPr>
            <w:tcW w:w="1506" w:type="dxa"/>
            <w:vAlign w:val="center"/>
          </w:tcPr>
          <w:p w14:paraId="1648E82A" w14:textId="77777777" w:rsidR="00B06575" w:rsidRDefault="00B06575" w:rsidP="00395C8F">
            <w:pPr>
              <w:autoSpaceDE w:val="0"/>
              <w:autoSpaceDN w:val="0"/>
              <w:adjustRightInd w:val="0"/>
              <w:spacing w:after="0" w:line="240" w:lineRule="auto"/>
              <w:jc w:val="center"/>
            </w:pPr>
            <w:r>
              <w:t>4</w:t>
            </w:r>
          </w:p>
        </w:tc>
        <w:tc>
          <w:tcPr>
            <w:tcW w:w="1513" w:type="dxa"/>
            <w:vAlign w:val="center"/>
          </w:tcPr>
          <w:p w14:paraId="05FF3DAC" w14:textId="77777777" w:rsidR="00B06575" w:rsidRDefault="00B06575" w:rsidP="00395C8F">
            <w:pPr>
              <w:autoSpaceDE w:val="0"/>
              <w:autoSpaceDN w:val="0"/>
              <w:adjustRightInd w:val="0"/>
              <w:spacing w:after="0" w:line="240" w:lineRule="auto"/>
              <w:jc w:val="center"/>
            </w:pPr>
            <w:r>
              <w:t>6</w:t>
            </w:r>
          </w:p>
        </w:tc>
      </w:tr>
      <w:tr w:rsidR="00B06575" w14:paraId="7A14E185" w14:textId="77777777" w:rsidTr="00395C8F">
        <w:trPr>
          <w:jc w:val="center"/>
        </w:trPr>
        <w:tc>
          <w:tcPr>
            <w:tcW w:w="2978" w:type="dxa"/>
            <w:vAlign w:val="center"/>
          </w:tcPr>
          <w:p w14:paraId="5577D5B6" w14:textId="77777777" w:rsidR="00B06575" w:rsidRPr="00D3385F" w:rsidRDefault="00B06575" w:rsidP="00395C8F">
            <w:pPr>
              <w:autoSpaceDE w:val="0"/>
              <w:autoSpaceDN w:val="0"/>
              <w:adjustRightInd w:val="0"/>
              <w:spacing w:after="0" w:line="240" w:lineRule="auto"/>
              <w:jc w:val="center"/>
              <w:rPr>
                <w:b/>
                <w:bCs/>
              </w:rPr>
            </w:pPr>
            <w:r w:rsidRPr="00D3385F">
              <w:rPr>
                <w:b/>
                <w:bCs/>
              </w:rPr>
              <w:t>Longitudinal stiffness (kip/in.)</w:t>
            </w:r>
          </w:p>
        </w:tc>
        <w:tc>
          <w:tcPr>
            <w:tcW w:w="1506" w:type="dxa"/>
            <w:vAlign w:val="center"/>
          </w:tcPr>
          <w:p w14:paraId="714E94BC" w14:textId="77777777" w:rsidR="00B06575" w:rsidRDefault="00B06575" w:rsidP="00395C8F">
            <w:pPr>
              <w:autoSpaceDE w:val="0"/>
              <w:autoSpaceDN w:val="0"/>
              <w:adjustRightInd w:val="0"/>
              <w:spacing w:after="0" w:line="240" w:lineRule="auto"/>
              <w:jc w:val="center"/>
            </w:pPr>
            <w:r>
              <w:t>0</w:t>
            </w:r>
          </w:p>
        </w:tc>
        <w:tc>
          <w:tcPr>
            <w:tcW w:w="1513" w:type="dxa"/>
            <w:vAlign w:val="center"/>
          </w:tcPr>
          <w:p w14:paraId="6EACE688" w14:textId="77777777" w:rsidR="00B06575" w:rsidRDefault="00B06575" w:rsidP="00395C8F">
            <w:pPr>
              <w:autoSpaceDE w:val="0"/>
              <w:autoSpaceDN w:val="0"/>
              <w:adjustRightInd w:val="0"/>
              <w:spacing w:after="0" w:line="240" w:lineRule="auto"/>
              <w:jc w:val="center"/>
            </w:pPr>
            <w:r>
              <w:t>50</w:t>
            </w:r>
          </w:p>
        </w:tc>
      </w:tr>
      <w:tr w:rsidR="00B06575" w14:paraId="2CC841EE" w14:textId="77777777" w:rsidTr="00395C8F">
        <w:trPr>
          <w:jc w:val="center"/>
        </w:trPr>
        <w:tc>
          <w:tcPr>
            <w:tcW w:w="2978" w:type="dxa"/>
            <w:vAlign w:val="center"/>
          </w:tcPr>
          <w:p w14:paraId="0E1C9DBC" w14:textId="77777777" w:rsidR="00B06575" w:rsidRPr="00D3385F" w:rsidRDefault="00B06575" w:rsidP="00395C8F">
            <w:pPr>
              <w:autoSpaceDE w:val="0"/>
              <w:autoSpaceDN w:val="0"/>
              <w:adjustRightInd w:val="0"/>
              <w:spacing w:after="0" w:line="240" w:lineRule="auto"/>
              <w:jc w:val="center"/>
              <w:rPr>
                <w:b/>
                <w:bCs/>
              </w:rPr>
            </w:pPr>
            <w:r w:rsidRPr="00D3385F">
              <w:rPr>
                <w:b/>
                <w:bCs/>
              </w:rPr>
              <w:t>Rotational stiffness (%)</w:t>
            </w:r>
          </w:p>
        </w:tc>
        <w:tc>
          <w:tcPr>
            <w:tcW w:w="1506" w:type="dxa"/>
            <w:vAlign w:val="center"/>
          </w:tcPr>
          <w:p w14:paraId="7ADBF6DB" w14:textId="77777777" w:rsidR="00B06575" w:rsidRDefault="00B06575" w:rsidP="00395C8F">
            <w:pPr>
              <w:autoSpaceDE w:val="0"/>
              <w:autoSpaceDN w:val="0"/>
              <w:adjustRightInd w:val="0"/>
              <w:spacing w:after="0" w:line="240" w:lineRule="auto"/>
              <w:jc w:val="center"/>
            </w:pPr>
            <w:r>
              <w:t>70</w:t>
            </w:r>
          </w:p>
        </w:tc>
        <w:tc>
          <w:tcPr>
            <w:tcW w:w="1513" w:type="dxa"/>
            <w:vAlign w:val="center"/>
          </w:tcPr>
          <w:p w14:paraId="639A2D49" w14:textId="77777777" w:rsidR="00B06575" w:rsidRDefault="00B06575" w:rsidP="00395C8F">
            <w:pPr>
              <w:autoSpaceDE w:val="0"/>
              <w:autoSpaceDN w:val="0"/>
              <w:adjustRightInd w:val="0"/>
              <w:spacing w:after="0" w:line="240" w:lineRule="auto"/>
              <w:jc w:val="center"/>
            </w:pPr>
            <w:r>
              <w:t>100</w:t>
            </w:r>
          </w:p>
        </w:tc>
      </w:tr>
    </w:tbl>
    <w:p w14:paraId="19961D55" w14:textId="77777777" w:rsidR="00B06575" w:rsidRDefault="00B06575" w:rsidP="00B06575">
      <w:pPr>
        <w:autoSpaceDE w:val="0"/>
        <w:autoSpaceDN w:val="0"/>
        <w:adjustRightInd w:val="0"/>
        <w:spacing w:after="0" w:line="360" w:lineRule="atLeast"/>
        <w:jc w:val="both"/>
        <w:rPr>
          <w:rFonts w:ascii="AdvOT483a8203" w:eastAsia="SimSun" w:hAnsi="AdvOT483a8203" w:cs="AdvOT483a8203"/>
          <w:color w:val="000000"/>
          <w:sz w:val="19"/>
          <w:szCs w:val="19"/>
          <w:lang w:eastAsia="en-US" w:bidi="ar-SA"/>
        </w:rPr>
      </w:pPr>
    </w:p>
    <w:p w14:paraId="2EEFFF80" w14:textId="77777777" w:rsidR="00B06575" w:rsidRPr="00BA6DE2" w:rsidRDefault="00B06575" w:rsidP="00B06575">
      <w:pPr>
        <w:pStyle w:val="Heading5"/>
        <w:spacing w:before="0"/>
      </w:pPr>
      <w:r>
        <w:t xml:space="preserve">4.1.2. </w:t>
      </w:r>
      <w:r w:rsidRPr="00DF4E69">
        <w:t xml:space="preserve">Model </w:t>
      </w:r>
      <w:r>
        <w:t>U</w:t>
      </w:r>
      <w:r w:rsidRPr="00DF4E69">
        <w:t>pdating #</w:t>
      </w:r>
      <w:r>
        <w:t>2 (Bayesian)</w:t>
      </w:r>
      <w:r w:rsidRPr="00DF4E69">
        <w:t xml:space="preserve"> - </w:t>
      </w:r>
      <w:r w:rsidRPr="00BA6DE2">
        <w:t>Markov Chain Monte Carlo Sampling</w:t>
      </w:r>
      <w:r>
        <w:t xml:space="preserve"> (MCMC)</w:t>
      </w:r>
      <w:r w:rsidRPr="00BA6DE2">
        <w:t>, Bayes Theorem Weighing</w:t>
      </w:r>
    </w:p>
    <w:p w14:paraId="48299F20" w14:textId="77777777" w:rsidR="00B06575" w:rsidRPr="00BA6DE2" w:rsidRDefault="00B06575" w:rsidP="00B06575">
      <w:pPr>
        <w:autoSpaceDE w:val="0"/>
        <w:autoSpaceDN w:val="0"/>
        <w:adjustRightInd w:val="0"/>
        <w:spacing w:after="0" w:line="360" w:lineRule="atLeast"/>
        <w:jc w:val="both"/>
      </w:pPr>
      <w:r w:rsidRPr="00BA6DE2">
        <w:t xml:space="preserve">This </w:t>
      </w:r>
      <w:r>
        <w:t xml:space="preserve">approach </w:t>
      </w:r>
      <w:r w:rsidRPr="00BA6DE2">
        <w:t>is commonly termed Bayesian model updating and involves</w:t>
      </w:r>
      <w:r>
        <w:t xml:space="preserve"> </w:t>
      </w:r>
      <w:r w:rsidRPr="00BA6DE2">
        <w:t>the use of MCMC sampling with model weights defined by</w:t>
      </w:r>
      <w:r>
        <w:t xml:space="preserve"> </w:t>
      </w:r>
      <w:r w:rsidRPr="00BA6DE2">
        <w:t>Bayes theorem (Chen et al. 2000; Geyer 1992;</w:t>
      </w:r>
      <w:r>
        <w:t xml:space="preserve"> </w:t>
      </w:r>
      <w:r w:rsidRPr="00BA6DE2">
        <w:t>Beck and Au 2002; Green 2003; Ching and Chen 2007; Glaser et al.</w:t>
      </w:r>
      <w:r>
        <w:t xml:space="preserve"> </w:t>
      </w:r>
      <w:r w:rsidRPr="00BA6DE2">
        <w:t>2007). A primary advantage of MCMC is its ability to concentrate samples in regions of high likelihood with respect to observations,</w:t>
      </w:r>
      <w:r>
        <w:t xml:space="preserve"> </w:t>
      </w:r>
      <w:r w:rsidRPr="00BA6DE2">
        <w:t>and thus reduce the samples required to characterize the relevant</w:t>
      </w:r>
      <w:r>
        <w:t xml:space="preserve"> </w:t>
      </w:r>
      <w:r w:rsidRPr="00BA6DE2">
        <w:t xml:space="preserve">model space. </w:t>
      </w:r>
      <w:r>
        <w:t xml:space="preserve">The primary challenge of this approach is related to its computation costs. Depending on the number and influence of the parameter selected for updating, achieving convergence may require thousands or tens of thousands of model executions. Adaptive methods that modify the proposal function within the MCMC sampling scheme have shown to be effective at improving efficiency and will be examined throughout this study. Further details associated with </w:t>
      </w:r>
      <w:r w:rsidRPr="00BA6DE2">
        <w:t xml:space="preserve">this method </w:t>
      </w:r>
      <w:r>
        <w:t>can be found in Dubbs (2012)</w:t>
      </w:r>
      <w:r w:rsidRPr="00BA6DE2">
        <w:t>.</w:t>
      </w:r>
    </w:p>
    <w:p w14:paraId="7FCA6F5B" w14:textId="77777777" w:rsidR="00B06575" w:rsidRDefault="00B06575" w:rsidP="00B06575">
      <w:pPr>
        <w:autoSpaceDE w:val="0"/>
        <w:autoSpaceDN w:val="0"/>
        <w:adjustRightInd w:val="0"/>
        <w:spacing w:after="0" w:line="360" w:lineRule="atLeast"/>
        <w:jc w:val="both"/>
        <w:rPr>
          <w:rFonts w:ascii="AdvOT483a8203" w:eastAsia="SimSun" w:hAnsi="AdvOT483a8203" w:cs="AdvOT483a8203"/>
          <w:color w:val="auto"/>
          <w:sz w:val="19"/>
          <w:szCs w:val="19"/>
          <w:lang w:eastAsia="en-US" w:bidi="ar-SA"/>
        </w:rPr>
      </w:pPr>
    </w:p>
    <w:p w14:paraId="141EE302" w14:textId="77777777" w:rsidR="00B06575" w:rsidRDefault="00B06575" w:rsidP="00B06575">
      <w:pPr>
        <w:pStyle w:val="Heading4"/>
        <w:spacing w:before="0"/>
      </w:pPr>
      <w:r w:rsidRPr="00D22377">
        <w:t>4.</w:t>
      </w:r>
      <w:r>
        <w:t>2</w:t>
      </w:r>
      <w:r w:rsidRPr="00D22377">
        <w:t xml:space="preserve">. </w:t>
      </w:r>
      <w:r>
        <w:t>Capacity</w:t>
      </w:r>
      <w:r w:rsidRPr="00D22377">
        <w:t xml:space="preserve"> Models</w:t>
      </w:r>
    </w:p>
    <w:p w14:paraId="7FF77B65" w14:textId="3211E84F" w:rsidR="00B06575" w:rsidRDefault="00B06575" w:rsidP="00510ECA">
      <w:pPr>
        <w:autoSpaceDE w:val="0"/>
        <w:autoSpaceDN w:val="0"/>
        <w:adjustRightInd w:val="0"/>
        <w:spacing w:after="0" w:line="360" w:lineRule="auto"/>
        <w:jc w:val="both"/>
      </w:pPr>
      <w:r>
        <w:t xml:space="preserve">Similar to demand model updating approaches, capacity fiber models could be sampled and weighed for updating purposes. Due to the </w:t>
      </w:r>
      <w:commentRangeStart w:id="210"/>
      <w:r>
        <w:t>uncertain</w:t>
      </w:r>
      <w:commentRangeEnd w:id="210"/>
      <w:r>
        <w:rPr>
          <w:rStyle w:val="CommentReference"/>
          <w:rFonts w:cs="Mangal"/>
        </w:rPr>
        <w:commentReference w:id="210"/>
      </w:r>
      <w:r>
        <w:t xml:space="preserve"> nature of NDE results, which is the primary information used to update capacity models, it is recommended to integrate the associated uncertainties during the updating procedures</w:t>
      </w:r>
      <w:r w:rsidRPr="00D3385F">
        <w:t xml:space="preserve">. </w:t>
      </w:r>
      <w:ins w:id="211" w:author="Babanajad, Saeed" w:date="2019-03-15T14:59:00Z">
        <w:r>
          <w:t xml:space="preserve">To that extent, a comprehensive uncertainty analysis will be conducted on the past NDE data (mainly collected by LTBP program and NDE Virtual Lab) to distinguish the most appropriate distribution for each NDE technique. </w:t>
        </w:r>
      </w:ins>
      <w:r>
        <w:t>T</w:t>
      </w:r>
      <w:r w:rsidRPr="00D3385F">
        <w:t xml:space="preserve">he </w:t>
      </w:r>
      <w:r>
        <w:t>proposed</w:t>
      </w:r>
      <w:r w:rsidRPr="00D3385F">
        <w:t xml:space="preserve"> method </w:t>
      </w:r>
      <w:r w:rsidR="00241068">
        <w:t xml:space="preserve">will </w:t>
      </w:r>
      <w:r>
        <w:t xml:space="preserve">leverage </w:t>
      </w:r>
      <w:r w:rsidRPr="00D3385F">
        <w:t xml:space="preserve">Monte Carlo simulation </w:t>
      </w:r>
      <w:r>
        <w:t xml:space="preserve">to estimate the influence of the uncertainties identified through NDE on the estimation of member capacity. </w:t>
      </w:r>
      <w:r w:rsidRPr="00D3385F">
        <w:t xml:space="preserve">In the Monte Carlo simulation, </w:t>
      </w:r>
      <w:r>
        <w:t xml:space="preserve">key parameters are sampled from their </w:t>
      </w:r>
      <w:r w:rsidRPr="00D3385F">
        <w:t xml:space="preserve">probability distributions and </w:t>
      </w:r>
      <w:r>
        <w:t xml:space="preserve">used within the simulation model to identify the resulting variability of the model output (in this case member capacity). </w:t>
      </w:r>
      <w:r w:rsidRPr="00D3385F">
        <w:t xml:space="preserve">Monte Carlo is a class of computational algorithms that rely on repeated random sampling. In the proposed </w:t>
      </w:r>
      <w:r>
        <w:t>model updating for capacity estimation</w:t>
      </w:r>
      <w:r w:rsidRPr="00D3385F">
        <w:t xml:space="preserve">, </w:t>
      </w:r>
      <w:r>
        <w:t xml:space="preserve">as shown in Fig. </w:t>
      </w:r>
      <w:r w:rsidR="00510ECA">
        <w:t>20a</w:t>
      </w:r>
      <w:r>
        <w:t xml:space="preserve">, </w:t>
      </w:r>
      <w:r w:rsidRPr="00D3385F">
        <w:t xml:space="preserve">the </w:t>
      </w:r>
      <w:r>
        <w:t>simulation</w:t>
      </w:r>
      <w:r w:rsidRPr="00D3385F">
        <w:t xml:space="preserve"> process </w:t>
      </w:r>
      <w:r>
        <w:t xml:space="preserve">will be </w:t>
      </w:r>
      <w:r w:rsidRPr="00D3385F">
        <w:t xml:space="preserve">performed numerous times </w:t>
      </w:r>
      <w:r>
        <w:t>(</w:t>
      </w:r>
      <w:r w:rsidRPr="00305A9C">
        <w:rPr>
          <w:i/>
          <w:iCs/>
        </w:rPr>
        <w:t>n</w:t>
      </w:r>
      <w:r>
        <w:t xml:space="preserve">) </w:t>
      </w:r>
      <w:r w:rsidRPr="00D3385F">
        <w:t xml:space="preserve">and in each run, one </w:t>
      </w:r>
      <w:r>
        <w:t>sample</w:t>
      </w:r>
      <w:r w:rsidRPr="00D3385F">
        <w:t xml:space="preserve"> data </w:t>
      </w:r>
      <w:r>
        <w:t>for each variable parameter i</w:t>
      </w:r>
      <w:r w:rsidRPr="00D3385F">
        <w:t xml:space="preserve">s randomly selected from its </w:t>
      </w:r>
      <w:r>
        <w:t>representative distribution</w:t>
      </w:r>
      <w:r w:rsidRPr="00D3385F">
        <w:t>.</w:t>
      </w:r>
      <w:r>
        <w:t xml:space="preserve"> </w:t>
      </w:r>
    </w:p>
    <w:p w14:paraId="5445D052" w14:textId="77777777" w:rsidR="00B06575" w:rsidRDefault="00B06575" w:rsidP="002401DC">
      <w:pPr>
        <w:autoSpaceDE w:val="0"/>
        <w:autoSpaceDN w:val="0"/>
        <w:adjustRightInd w:val="0"/>
        <w:spacing w:after="0" w:line="360" w:lineRule="auto"/>
        <w:jc w:val="both"/>
      </w:pPr>
    </w:p>
    <w:p w14:paraId="16FE4C3D" w14:textId="01B6FE40" w:rsidR="00241068" w:rsidRPr="00E64B46" w:rsidRDefault="00E64B46" w:rsidP="002401DC">
      <w:pPr>
        <w:autoSpaceDE w:val="0"/>
        <w:autoSpaceDN w:val="0"/>
        <w:adjustRightInd w:val="0"/>
        <w:spacing w:after="0" w:line="360" w:lineRule="auto"/>
        <w:jc w:val="both"/>
      </w:pPr>
      <w:r>
        <w:t>More specifically, the proposed approached to incorporate NDE data within the capacity estimation process is outlined in the following:</w:t>
      </w:r>
    </w:p>
    <w:p w14:paraId="34BF6BEB" w14:textId="6151356F" w:rsidR="00241068" w:rsidRPr="00E64B46" w:rsidRDefault="00241068" w:rsidP="002401DC">
      <w:pPr>
        <w:pStyle w:val="ListParagraph"/>
        <w:numPr>
          <w:ilvl w:val="0"/>
          <w:numId w:val="29"/>
        </w:numPr>
        <w:autoSpaceDE w:val="0"/>
        <w:autoSpaceDN w:val="0"/>
        <w:adjustRightInd w:val="0"/>
        <w:spacing w:after="0" w:line="360" w:lineRule="auto"/>
        <w:jc w:val="both"/>
      </w:pPr>
      <w:r w:rsidRPr="00E64B46">
        <w:t xml:space="preserve">Fit NDE/SHM data with appropriate probability distributions, taking care to maintain spatial/time/temperature relationships. </w:t>
      </w:r>
    </w:p>
    <w:p w14:paraId="2E9BF335" w14:textId="5ED7109C" w:rsidR="00241068" w:rsidRPr="00E64B46" w:rsidRDefault="00241068" w:rsidP="002401DC">
      <w:pPr>
        <w:pStyle w:val="ListParagraph"/>
        <w:numPr>
          <w:ilvl w:val="0"/>
          <w:numId w:val="29"/>
        </w:numPr>
        <w:autoSpaceDE w:val="0"/>
        <w:autoSpaceDN w:val="0"/>
        <w:adjustRightInd w:val="0"/>
        <w:spacing w:after="0" w:line="360" w:lineRule="auto"/>
        <w:jc w:val="both"/>
      </w:pPr>
      <w:r w:rsidRPr="00E64B46">
        <w:t xml:space="preserve">Using either Monte Carlo simulation or Latin Hypercube Sampling (LHS), generate a set of random samples for each of </w:t>
      </w:r>
      <w:r w:rsidR="00E64B46">
        <w:t xml:space="preserve">the </w:t>
      </w:r>
      <w:r w:rsidRPr="00E64B46">
        <w:t>parameters defined by the NDE/SHM data.</w:t>
      </w:r>
    </w:p>
    <w:p w14:paraId="2FCE141E" w14:textId="037BBBD2" w:rsidR="00241068" w:rsidRPr="00E64B46" w:rsidRDefault="00241068" w:rsidP="002401DC">
      <w:pPr>
        <w:pStyle w:val="ListParagraph"/>
        <w:numPr>
          <w:ilvl w:val="0"/>
          <w:numId w:val="29"/>
        </w:numPr>
        <w:autoSpaceDE w:val="0"/>
        <w:autoSpaceDN w:val="0"/>
        <w:adjustRightInd w:val="0"/>
        <w:spacing w:after="0" w:line="360" w:lineRule="auto"/>
        <w:jc w:val="both"/>
      </w:pPr>
      <w:r w:rsidRPr="002401DC">
        <w:t xml:space="preserve">Feed the set of parameters into the </w:t>
      </w:r>
      <w:r w:rsidR="00E64B46" w:rsidRPr="002401DC">
        <w:t>capacity model</w:t>
      </w:r>
      <w:r w:rsidRPr="002401DC">
        <w:t xml:space="preserve"> </w:t>
      </w:r>
      <w:r w:rsidR="00E64B46" w:rsidRPr="002401DC">
        <w:t xml:space="preserve">and </w:t>
      </w:r>
      <w:r w:rsidR="00E64B46">
        <w:t>c</w:t>
      </w:r>
      <w:r w:rsidRPr="00E64B46">
        <w:t>ompute the moment-curvature relationship for each parameter set.</w:t>
      </w:r>
    </w:p>
    <w:p w14:paraId="0FE690E7" w14:textId="634B70A8" w:rsidR="00241068" w:rsidRPr="002401DC" w:rsidRDefault="00241068" w:rsidP="002401DC">
      <w:pPr>
        <w:pStyle w:val="ListParagraph"/>
        <w:numPr>
          <w:ilvl w:val="0"/>
          <w:numId w:val="29"/>
        </w:numPr>
        <w:autoSpaceDE w:val="0"/>
        <w:autoSpaceDN w:val="0"/>
        <w:adjustRightInd w:val="0"/>
        <w:spacing w:after="0" w:line="360" w:lineRule="auto"/>
        <w:jc w:val="both"/>
      </w:pPr>
      <w:r w:rsidRPr="002401DC">
        <w:t>Repeat steps 2-3</w:t>
      </w:r>
      <w:r w:rsidR="00E64B46" w:rsidRPr="002401DC">
        <w:t xml:space="preserve"> </w:t>
      </w:r>
      <w:r w:rsidR="00510ECA">
        <w:t>(</w:t>
      </w:r>
      <w:r w:rsidR="00E64B46" w:rsidRPr="00510ECA">
        <w:rPr>
          <w:i/>
          <w:iCs/>
        </w:rPr>
        <w:t>n</w:t>
      </w:r>
      <w:r w:rsidR="00510ECA">
        <w:t>)</w:t>
      </w:r>
      <w:r w:rsidR="00E64B46" w:rsidRPr="002401DC">
        <w:t xml:space="preserve"> times</w:t>
      </w:r>
      <w:r w:rsidRPr="002401DC">
        <w:t>.</w:t>
      </w:r>
    </w:p>
    <w:p w14:paraId="1B51A4C5" w14:textId="2006A2D2" w:rsidR="00241068" w:rsidRPr="00E64B46" w:rsidRDefault="00241068" w:rsidP="002401DC">
      <w:pPr>
        <w:pStyle w:val="ListParagraph"/>
        <w:numPr>
          <w:ilvl w:val="0"/>
          <w:numId w:val="29"/>
        </w:numPr>
        <w:autoSpaceDE w:val="0"/>
        <w:autoSpaceDN w:val="0"/>
        <w:adjustRightInd w:val="0"/>
        <w:spacing w:after="0" w:line="360" w:lineRule="auto"/>
        <w:jc w:val="both"/>
      </w:pPr>
      <w:r w:rsidRPr="00E64B46">
        <w:t>Assess the convergence of the moment-curvature relationships. If it has not converged, return to step 2 and obtain additional samples.</w:t>
      </w:r>
    </w:p>
    <w:p w14:paraId="262ACB8C" w14:textId="39A119C5" w:rsidR="00241068" w:rsidRPr="00E64B46" w:rsidRDefault="00241068" w:rsidP="002401DC">
      <w:pPr>
        <w:pStyle w:val="ListParagraph"/>
        <w:numPr>
          <w:ilvl w:val="0"/>
          <w:numId w:val="29"/>
        </w:numPr>
        <w:autoSpaceDE w:val="0"/>
        <w:autoSpaceDN w:val="0"/>
        <w:adjustRightInd w:val="0"/>
        <w:spacing w:after="0" w:line="360" w:lineRule="auto"/>
        <w:jc w:val="both"/>
      </w:pPr>
      <w:r w:rsidRPr="00E64B46">
        <w:t xml:space="preserve">Once the moment-curvature relationships have converged, utilize the resulting distributions within the load rating process.      </w:t>
      </w:r>
    </w:p>
    <w:p w14:paraId="7B8563B2" w14:textId="5540CD54" w:rsidR="00241068" w:rsidRPr="002401DC" w:rsidRDefault="00241068" w:rsidP="00510ECA">
      <w:pPr>
        <w:autoSpaceDE w:val="0"/>
        <w:autoSpaceDN w:val="0"/>
        <w:adjustRightInd w:val="0"/>
        <w:spacing w:after="0" w:line="360" w:lineRule="auto"/>
        <w:jc w:val="both"/>
      </w:pPr>
      <w:r w:rsidRPr="002401DC">
        <w:t xml:space="preserve">Fig. </w:t>
      </w:r>
      <w:r w:rsidR="00510ECA">
        <w:t>20</w:t>
      </w:r>
      <w:r w:rsidR="00510ECA" w:rsidRPr="002401DC">
        <w:t xml:space="preserve"> </w:t>
      </w:r>
      <w:r w:rsidRPr="002401DC">
        <w:t xml:space="preserve">below represents schematic of the above steps to convey how the NDE and SHM would be simultaneously incorporated for model updating. </w:t>
      </w:r>
    </w:p>
    <w:p w14:paraId="603E9685" w14:textId="77777777" w:rsidR="00241068" w:rsidRDefault="00241068" w:rsidP="00E64B46">
      <w:pPr>
        <w:autoSpaceDE w:val="0"/>
        <w:autoSpaceDN w:val="0"/>
        <w:adjustRightInd w:val="0"/>
        <w:spacing w:after="0" w:line="360" w:lineRule="auto"/>
        <w:jc w:val="both"/>
        <w:rPr>
          <w:ins w:id="212" w:author="Franklin Moon" w:date="2019-03-18T07:32:00Z"/>
        </w:rPr>
      </w:pPr>
    </w:p>
    <w:p w14:paraId="06F9F6C3" w14:textId="77777777" w:rsidR="00241068" w:rsidRDefault="00241068" w:rsidP="00AC2595">
      <w:pPr>
        <w:autoSpaceDE w:val="0"/>
        <w:autoSpaceDN w:val="0"/>
        <w:adjustRightInd w:val="0"/>
        <w:spacing w:after="0" w:line="360" w:lineRule="atLeast"/>
        <w:jc w:val="both"/>
        <w:rPr>
          <w:ins w:id="213" w:author="Franklin Moon" w:date="2019-03-18T07:32:00Z"/>
        </w:rPr>
      </w:pPr>
    </w:p>
    <w:p w14:paraId="4286683A" w14:textId="77777777" w:rsidR="00241068" w:rsidRDefault="00241068" w:rsidP="00AC2595">
      <w:pPr>
        <w:autoSpaceDE w:val="0"/>
        <w:autoSpaceDN w:val="0"/>
        <w:adjustRightInd w:val="0"/>
        <w:spacing w:after="0" w:line="360" w:lineRule="atLeast"/>
        <w:jc w:val="both"/>
        <w:rPr>
          <w:ins w:id="214" w:author="Franklin Moon" w:date="2019-03-18T07:32:00Z"/>
        </w:rPr>
      </w:pPr>
    </w:p>
    <w:p w14:paraId="30B4FE80" w14:textId="77777777" w:rsidR="00241068" w:rsidRDefault="00241068" w:rsidP="00AC2595">
      <w:pPr>
        <w:autoSpaceDE w:val="0"/>
        <w:autoSpaceDN w:val="0"/>
        <w:adjustRightInd w:val="0"/>
        <w:spacing w:after="0" w:line="360" w:lineRule="atLeast"/>
        <w:jc w:val="both"/>
        <w:rPr>
          <w:ins w:id="215" w:author="Franklin Moon" w:date="2019-03-18T07:32:00Z"/>
        </w:rPr>
      </w:pPr>
    </w:p>
    <w:p w14:paraId="1555B2BB" w14:textId="16EDBD18" w:rsidR="00B06575" w:rsidRPr="00305A9C" w:rsidRDefault="00B06575" w:rsidP="00AC2595">
      <w:pPr>
        <w:autoSpaceDE w:val="0"/>
        <w:autoSpaceDN w:val="0"/>
        <w:adjustRightInd w:val="0"/>
        <w:spacing w:after="0" w:line="360" w:lineRule="atLeast"/>
        <w:jc w:val="both"/>
        <w:rPr>
          <w:ins w:id="216" w:author="Babanajad, Saeed" w:date="2019-03-15T14:59:00Z"/>
        </w:rPr>
      </w:pPr>
    </w:p>
    <w:p w14:paraId="13B67AB7" w14:textId="77777777" w:rsidR="00B06575" w:rsidRDefault="00B06575" w:rsidP="00B06575">
      <w:pPr>
        <w:autoSpaceDE w:val="0"/>
        <w:autoSpaceDN w:val="0"/>
        <w:adjustRightInd w:val="0"/>
        <w:spacing w:after="0" w:line="360" w:lineRule="atLeast"/>
        <w:jc w:val="center"/>
        <w:rPr>
          <w:rFonts w:ascii="AdvOT483a8203" w:eastAsia="SimSun" w:hAnsi="AdvOT483a8203" w:cs="AdvOT483a8203"/>
          <w:color w:val="auto"/>
          <w:sz w:val="19"/>
          <w:szCs w:val="19"/>
          <w:lang w:eastAsia="en-US" w:bidi="ar-SA"/>
        </w:rPr>
      </w:pPr>
      <w:commentRangeStart w:id="217"/>
      <w:commentRangeEnd w:id="217"/>
      <w:ins w:id="218" w:author="Babanajad, Saeed" w:date="2019-03-15T14:59:00Z">
        <w:r>
          <w:rPr>
            <w:rStyle w:val="CommentReference"/>
            <w:rFonts w:cs="Mangal"/>
          </w:rPr>
          <w:commentReference w:id="217"/>
        </w:r>
      </w:ins>
      <w:r>
        <w:rPr>
          <w:rFonts w:ascii="AdvOT483a8203" w:eastAsia="SimSun" w:hAnsi="AdvOT483a8203" w:cs="AdvOT483a8203"/>
          <w:noProof/>
          <w:color w:val="auto"/>
          <w:sz w:val="19"/>
          <w:szCs w:val="19"/>
          <w:lang w:eastAsia="en-US" w:bidi="ar-SA"/>
        </w:rPr>
        <w:drawing>
          <wp:inline distT="0" distB="0" distL="0" distR="0" wp14:anchorId="59A67871" wp14:editId="626778B7">
            <wp:extent cx="4119327" cy="28971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32490" cy="2906430"/>
                    </a:xfrm>
                    <a:prstGeom prst="rect">
                      <a:avLst/>
                    </a:prstGeom>
                    <a:noFill/>
                    <a:ln>
                      <a:noFill/>
                    </a:ln>
                  </pic:spPr>
                </pic:pic>
              </a:graphicData>
            </a:graphic>
          </wp:inline>
        </w:drawing>
      </w:r>
    </w:p>
    <w:p w14:paraId="5A8E7C98" w14:textId="77777777" w:rsidR="00B06575" w:rsidRDefault="00B06575" w:rsidP="00B06575">
      <w:pPr>
        <w:autoSpaceDE w:val="0"/>
        <w:autoSpaceDN w:val="0"/>
        <w:adjustRightInd w:val="0"/>
        <w:spacing w:after="0" w:line="360" w:lineRule="atLeast"/>
        <w:jc w:val="center"/>
        <w:rPr>
          <w:rFonts w:ascii="AdvOT483a8203" w:eastAsia="SimSun" w:hAnsi="AdvOT483a8203" w:cs="AdvOT483a8203"/>
          <w:color w:val="auto"/>
          <w:sz w:val="19"/>
          <w:szCs w:val="19"/>
          <w:lang w:eastAsia="en-US" w:bidi="ar-SA"/>
        </w:rPr>
      </w:pPr>
      <w:r>
        <w:rPr>
          <w:rFonts w:ascii="AdvOT483a8203" w:eastAsia="SimSun" w:hAnsi="AdvOT483a8203" w:cs="AdvOT483a8203"/>
          <w:color w:val="auto"/>
          <w:sz w:val="19"/>
          <w:szCs w:val="19"/>
          <w:lang w:eastAsia="en-US" w:bidi="ar-SA"/>
        </w:rPr>
        <w:t>(a)</w:t>
      </w:r>
    </w:p>
    <w:p w14:paraId="274EC350" w14:textId="77777777" w:rsidR="00B06575" w:rsidRDefault="00B06575" w:rsidP="00B06575">
      <w:pPr>
        <w:autoSpaceDE w:val="0"/>
        <w:autoSpaceDN w:val="0"/>
        <w:adjustRightInd w:val="0"/>
        <w:spacing w:after="0" w:line="360" w:lineRule="atLeast"/>
        <w:jc w:val="center"/>
        <w:rPr>
          <w:rFonts w:ascii="AdvOT483a8203" w:eastAsia="SimSun" w:hAnsi="AdvOT483a8203" w:cs="AdvOT483a8203"/>
          <w:color w:val="auto"/>
          <w:sz w:val="19"/>
          <w:szCs w:val="19"/>
          <w:lang w:eastAsia="en-US" w:bidi="ar-SA"/>
        </w:rPr>
      </w:pPr>
    </w:p>
    <w:p w14:paraId="13A7A3B7" w14:textId="77777777" w:rsidR="00B06575" w:rsidRDefault="00B06575" w:rsidP="00B06575">
      <w:pPr>
        <w:autoSpaceDE w:val="0"/>
        <w:autoSpaceDN w:val="0"/>
        <w:adjustRightInd w:val="0"/>
        <w:spacing w:after="0" w:line="360" w:lineRule="atLeast"/>
        <w:jc w:val="center"/>
        <w:rPr>
          <w:rFonts w:ascii="AdvOT483a8203" w:eastAsia="SimSun" w:hAnsi="AdvOT483a8203" w:cs="AdvOT483a8203"/>
          <w:color w:val="auto"/>
          <w:sz w:val="19"/>
          <w:szCs w:val="19"/>
          <w:lang w:eastAsia="en-US" w:bidi="ar-SA"/>
        </w:rPr>
      </w:pPr>
      <w:r w:rsidRPr="006002BE">
        <w:rPr>
          <w:rFonts w:ascii="Cambria" w:eastAsiaTheme="majorEastAsia" w:hAnsi="Cambria" w:cstheme="majorBidi"/>
          <w:b/>
          <w:noProof/>
          <w:color w:val="000000"/>
          <w:sz w:val="28"/>
          <w:szCs w:val="28"/>
          <w:lang w:eastAsia="en-US" w:bidi="ar-SA"/>
        </w:rPr>
        <w:drawing>
          <wp:inline distT="0" distB="0" distL="0" distR="0" wp14:anchorId="368EFED7" wp14:editId="26D34956">
            <wp:extent cx="4030394" cy="2083218"/>
            <wp:effectExtent l="0" t="0" r="0" b="0"/>
            <wp:docPr id="7" name="Picture 4">
              <a:extLst xmlns:a="http://schemas.openxmlformats.org/drawingml/2006/main">
                <a:ext uri="{FF2B5EF4-FFF2-40B4-BE49-F238E27FC236}">
                  <a16:creationId xmlns:a16="http://schemas.microsoft.com/office/drawing/2014/main" id="{165FA94A-54B6-274B-8D4C-6B6538902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65FA94A-54B6-274B-8D4C-6B6538902567}"/>
                        </a:ext>
                      </a:extLst>
                    </pic:cNvPr>
                    <pic:cNvPicPr>
                      <a:picLocks noChangeAspect="1"/>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4059823" cy="2098429"/>
                    </a:xfrm>
                    <a:prstGeom prst="rect">
                      <a:avLst/>
                    </a:prstGeom>
                    <a:ln>
                      <a:noFill/>
                    </a:ln>
                    <a:extLst>
                      <a:ext uri="{53640926-AAD7-44D8-BBD7-CCE9431645EC}">
                        <a14:shadowObscured xmlns:a14="http://schemas.microsoft.com/office/drawing/2010/main"/>
                      </a:ext>
                    </a:extLst>
                  </pic:spPr>
                </pic:pic>
              </a:graphicData>
            </a:graphic>
          </wp:inline>
        </w:drawing>
      </w:r>
    </w:p>
    <w:p w14:paraId="21405A2E" w14:textId="77777777" w:rsidR="00B06575" w:rsidRDefault="00B06575" w:rsidP="00B06575">
      <w:pPr>
        <w:autoSpaceDE w:val="0"/>
        <w:autoSpaceDN w:val="0"/>
        <w:adjustRightInd w:val="0"/>
        <w:spacing w:after="0" w:line="360" w:lineRule="atLeast"/>
        <w:jc w:val="center"/>
        <w:rPr>
          <w:rFonts w:ascii="AdvOT483a8203" w:eastAsia="SimSun" w:hAnsi="AdvOT483a8203" w:cs="AdvOT483a8203"/>
          <w:color w:val="auto"/>
          <w:sz w:val="19"/>
          <w:szCs w:val="19"/>
          <w:lang w:eastAsia="en-US" w:bidi="ar-SA"/>
        </w:rPr>
      </w:pPr>
      <w:r>
        <w:rPr>
          <w:rFonts w:ascii="AdvOT483a8203" w:eastAsia="SimSun" w:hAnsi="AdvOT483a8203" w:cs="AdvOT483a8203"/>
          <w:color w:val="auto"/>
          <w:sz w:val="19"/>
          <w:szCs w:val="19"/>
          <w:lang w:eastAsia="en-US" w:bidi="ar-SA"/>
        </w:rPr>
        <w:t>(b)</w:t>
      </w:r>
    </w:p>
    <w:p w14:paraId="3CD0611E" w14:textId="7409DB8A" w:rsidR="00B06575" w:rsidRDefault="00B06575" w:rsidP="00510ECA">
      <w:pPr>
        <w:autoSpaceDE w:val="0"/>
        <w:autoSpaceDN w:val="0"/>
        <w:adjustRightInd w:val="0"/>
        <w:spacing w:after="0" w:line="360" w:lineRule="atLeast"/>
        <w:jc w:val="center"/>
        <w:rPr>
          <w:b/>
          <w:bCs/>
        </w:rPr>
      </w:pPr>
      <w:r>
        <w:rPr>
          <w:b/>
          <w:bCs/>
        </w:rPr>
        <w:t xml:space="preserve">Figure </w:t>
      </w:r>
      <w:r w:rsidR="00510ECA">
        <w:rPr>
          <w:b/>
          <w:bCs/>
        </w:rPr>
        <w:t xml:space="preserve">20 </w:t>
      </w:r>
      <w:r>
        <w:rPr>
          <w:b/>
          <w:bCs/>
        </w:rPr>
        <w:t xml:space="preserve">a) Schematic of proposed model updating approach for capacity evaluation, b) sample outcome of the model updating </w:t>
      </w:r>
      <w:r w:rsidRPr="002D252B">
        <w:rPr>
          <w:b/>
          <w:bCs/>
        </w:rPr>
        <w:t>approach for capacity evaluation</w:t>
      </w:r>
    </w:p>
    <w:p w14:paraId="212A7D8A" w14:textId="77777777" w:rsidR="00B06575" w:rsidRPr="002D252B" w:rsidRDefault="00B06575" w:rsidP="00B06575">
      <w:pPr>
        <w:autoSpaceDE w:val="0"/>
        <w:autoSpaceDN w:val="0"/>
        <w:adjustRightInd w:val="0"/>
        <w:spacing w:after="0" w:line="360" w:lineRule="atLeast"/>
        <w:jc w:val="center"/>
      </w:pPr>
    </w:p>
    <w:p w14:paraId="16FC0C96" w14:textId="77777777" w:rsidR="00B06575" w:rsidRDefault="00B06575" w:rsidP="00B06575">
      <w:pPr>
        <w:pStyle w:val="BodyText"/>
        <w:spacing w:after="0"/>
        <w:rPr>
          <w:rFonts w:ascii="Cambria" w:eastAsiaTheme="majorEastAsia" w:hAnsi="Cambria" w:cstheme="majorBidi"/>
          <w:b/>
          <w:color w:val="000000"/>
          <w:sz w:val="28"/>
          <w:szCs w:val="28"/>
        </w:rPr>
      </w:pPr>
    </w:p>
    <w:p w14:paraId="5E7B9EF2" w14:textId="77777777" w:rsidR="00B06575" w:rsidRPr="002D252B" w:rsidRDefault="00B06575" w:rsidP="00B06575">
      <w:pPr>
        <w:pStyle w:val="Heading2"/>
        <w:spacing w:before="0" w:after="120"/>
      </w:pPr>
      <w:r w:rsidRPr="002D252B">
        <w:t xml:space="preserve">Proposed Integration Strategies </w:t>
      </w:r>
    </w:p>
    <w:p w14:paraId="478D9C8E" w14:textId="76D0C42F" w:rsidR="00B06575" w:rsidRDefault="00B06575" w:rsidP="00510ECA">
      <w:pPr>
        <w:autoSpaceDE w:val="0"/>
        <w:autoSpaceDN w:val="0"/>
        <w:adjustRightInd w:val="0"/>
        <w:spacing w:after="0" w:line="360" w:lineRule="atLeast"/>
        <w:jc w:val="both"/>
      </w:pPr>
      <w:r w:rsidRPr="002D252B">
        <w:t xml:space="preserve">Based on the discussion of the proposed integration framework (Fig. </w:t>
      </w:r>
      <w:r w:rsidR="00C024B3">
        <w:t>3</w:t>
      </w:r>
      <w:r w:rsidRPr="002D252B">
        <w:t xml:space="preserve">), eight different integration strategies are proposed for inclusion within this research effort. As indicated in Table </w:t>
      </w:r>
      <w:r w:rsidR="00510ECA">
        <w:t xml:space="preserve">7 </w:t>
      </w:r>
      <w:r>
        <w:t>below</w:t>
      </w:r>
      <w:r w:rsidRPr="002D252B">
        <w:t xml:space="preserve">, each of the proposed integration strategies (IS) are created based on different combinations of the approaches outlined under the previous four subsections.  </w:t>
      </w:r>
    </w:p>
    <w:p w14:paraId="1EBBC9FB" w14:textId="795291DB" w:rsidR="00B06575" w:rsidRPr="002D252B" w:rsidRDefault="00B06575" w:rsidP="00510ECA">
      <w:pPr>
        <w:autoSpaceDE w:val="0"/>
        <w:autoSpaceDN w:val="0"/>
        <w:adjustRightInd w:val="0"/>
        <w:spacing w:after="0" w:line="360" w:lineRule="atLeast"/>
        <w:jc w:val="center"/>
      </w:pPr>
      <w:r>
        <w:rPr>
          <w:b/>
          <w:bCs/>
        </w:rPr>
        <w:t xml:space="preserve">Table </w:t>
      </w:r>
      <w:r w:rsidR="00510ECA">
        <w:rPr>
          <w:b/>
          <w:bCs/>
        </w:rPr>
        <w:t xml:space="preserve">7 </w:t>
      </w:r>
      <w:r>
        <w:rPr>
          <w:b/>
          <w:bCs/>
        </w:rPr>
        <w:t>Proposed NDE-SHM integration strategies</w:t>
      </w:r>
    </w:p>
    <w:tbl>
      <w:tblPr>
        <w:tblStyle w:val="TableGrid"/>
        <w:tblW w:w="0" w:type="auto"/>
        <w:tblLook w:val="04A0" w:firstRow="1" w:lastRow="0" w:firstColumn="1" w:lastColumn="0" w:noHBand="0" w:noVBand="1"/>
      </w:tblPr>
      <w:tblGrid>
        <w:gridCol w:w="2337"/>
        <w:gridCol w:w="2337"/>
        <w:gridCol w:w="2338"/>
        <w:gridCol w:w="2338"/>
      </w:tblGrid>
      <w:tr w:rsidR="00B06575" w:rsidRPr="002D252B" w14:paraId="06CB294C" w14:textId="77777777" w:rsidTr="00395C8F">
        <w:tc>
          <w:tcPr>
            <w:tcW w:w="2337" w:type="dxa"/>
            <w:vAlign w:val="center"/>
          </w:tcPr>
          <w:p w14:paraId="25406638" w14:textId="77777777" w:rsidR="00B06575" w:rsidRPr="00170E23" w:rsidRDefault="00B06575" w:rsidP="00395C8F">
            <w:pPr>
              <w:pStyle w:val="BodyText"/>
              <w:spacing w:after="0"/>
              <w:jc w:val="center"/>
              <w:rPr>
                <w:rFonts w:ascii="Cambria" w:eastAsiaTheme="majorEastAsia" w:hAnsi="Cambria" w:cstheme="majorBidi"/>
                <w:b/>
                <w:color w:val="000000"/>
              </w:rPr>
            </w:pPr>
            <w:r w:rsidRPr="00170E23">
              <w:rPr>
                <w:rFonts w:ascii="Cambria" w:eastAsiaTheme="majorEastAsia" w:hAnsi="Cambria" w:cstheme="majorBidi"/>
                <w:b/>
                <w:color w:val="000000"/>
              </w:rPr>
              <w:t>Integration Strategy (IS)</w:t>
            </w:r>
          </w:p>
        </w:tc>
        <w:tc>
          <w:tcPr>
            <w:tcW w:w="2337" w:type="dxa"/>
            <w:vAlign w:val="center"/>
          </w:tcPr>
          <w:p w14:paraId="329E497D" w14:textId="77777777" w:rsidR="00B06575" w:rsidRPr="00170E23" w:rsidRDefault="00B06575" w:rsidP="00395C8F">
            <w:pPr>
              <w:pStyle w:val="BodyText"/>
              <w:spacing w:after="0"/>
              <w:jc w:val="center"/>
              <w:rPr>
                <w:rFonts w:ascii="Cambria" w:eastAsiaTheme="majorEastAsia" w:hAnsi="Cambria" w:cstheme="majorBidi"/>
                <w:b/>
                <w:color w:val="000000"/>
              </w:rPr>
            </w:pPr>
            <w:r w:rsidRPr="00170E23">
              <w:rPr>
                <w:rFonts w:ascii="Cambria" w:eastAsiaTheme="majorEastAsia" w:hAnsi="Cambria" w:cstheme="majorBidi"/>
                <w:b/>
                <w:color w:val="000000"/>
              </w:rPr>
              <w:t>Type of Data</w:t>
            </w:r>
          </w:p>
        </w:tc>
        <w:tc>
          <w:tcPr>
            <w:tcW w:w="2338" w:type="dxa"/>
            <w:vAlign w:val="center"/>
          </w:tcPr>
          <w:p w14:paraId="7D75FD66" w14:textId="77777777" w:rsidR="00B06575" w:rsidRPr="00170E23" w:rsidRDefault="00B06575" w:rsidP="00395C8F">
            <w:pPr>
              <w:pStyle w:val="BodyText"/>
              <w:spacing w:after="0"/>
              <w:jc w:val="center"/>
              <w:rPr>
                <w:rFonts w:ascii="Cambria" w:eastAsiaTheme="majorEastAsia" w:hAnsi="Cambria" w:cstheme="majorBidi"/>
                <w:b/>
                <w:color w:val="000000"/>
              </w:rPr>
            </w:pPr>
            <w:r w:rsidRPr="00170E23">
              <w:rPr>
                <w:rFonts w:ascii="Cambria" w:eastAsiaTheme="majorEastAsia" w:hAnsi="Cambria" w:cstheme="majorBidi"/>
                <w:b/>
                <w:color w:val="000000"/>
              </w:rPr>
              <w:t>Model Resolution</w:t>
            </w:r>
          </w:p>
        </w:tc>
        <w:tc>
          <w:tcPr>
            <w:tcW w:w="2338" w:type="dxa"/>
            <w:vAlign w:val="center"/>
          </w:tcPr>
          <w:p w14:paraId="32872CB7" w14:textId="77777777" w:rsidR="00B06575" w:rsidRPr="00170E23" w:rsidRDefault="00B06575" w:rsidP="00395C8F">
            <w:pPr>
              <w:pStyle w:val="BodyText"/>
              <w:spacing w:after="0"/>
              <w:jc w:val="center"/>
              <w:rPr>
                <w:rFonts w:ascii="Cambria" w:eastAsiaTheme="majorEastAsia" w:hAnsi="Cambria" w:cstheme="majorBidi"/>
                <w:b/>
                <w:color w:val="000000"/>
              </w:rPr>
            </w:pPr>
            <w:r w:rsidRPr="00170E23">
              <w:rPr>
                <w:rFonts w:ascii="Cambria" w:eastAsiaTheme="majorEastAsia" w:hAnsi="Cambria" w:cstheme="majorBidi"/>
                <w:b/>
                <w:color w:val="000000"/>
              </w:rPr>
              <w:t>Model Updating</w:t>
            </w:r>
          </w:p>
        </w:tc>
      </w:tr>
      <w:tr w:rsidR="00B06575" w:rsidRPr="002D252B" w14:paraId="5C9307FB" w14:textId="77777777" w:rsidTr="00395C8F">
        <w:tc>
          <w:tcPr>
            <w:tcW w:w="2337" w:type="dxa"/>
            <w:vAlign w:val="center"/>
          </w:tcPr>
          <w:p w14:paraId="3AFC00A8" w14:textId="77777777" w:rsidR="00B06575" w:rsidRPr="00170E23" w:rsidRDefault="00B06575" w:rsidP="00395C8F">
            <w:pPr>
              <w:pStyle w:val="BodyText"/>
              <w:spacing w:after="0"/>
              <w:jc w:val="center"/>
              <w:rPr>
                <w:rFonts w:ascii="Cambria" w:eastAsiaTheme="majorEastAsia" w:hAnsi="Cambria" w:cstheme="majorBidi"/>
                <w:b/>
                <w:bCs/>
                <w:color w:val="000000"/>
                <w:sz w:val="28"/>
                <w:szCs w:val="28"/>
              </w:rPr>
            </w:pPr>
            <w:r w:rsidRPr="00170E23">
              <w:rPr>
                <w:rFonts w:ascii="Cambria" w:eastAsiaTheme="majorEastAsia" w:hAnsi="Cambria" w:cstheme="majorBidi"/>
                <w:b/>
                <w:bCs/>
                <w:color w:val="000000"/>
                <w:sz w:val="28"/>
                <w:szCs w:val="28"/>
              </w:rPr>
              <w:t>IS#1</w:t>
            </w:r>
          </w:p>
        </w:tc>
        <w:tc>
          <w:tcPr>
            <w:tcW w:w="2337" w:type="dxa"/>
          </w:tcPr>
          <w:p w14:paraId="70B201C6"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SHM data for demand models, NDE for capacity models</w:t>
            </w:r>
          </w:p>
        </w:tc>
        <w:tc>
          <w:tcPr>
            <w:tcW w:w="2338" w:type="dxa"/>
          </w:tcPr>
          <w:p w14:paraId="77FAF37A"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Element level model (single beam element for girder)</w:t>
            </w:r>
          </w:p>
        </w:tc>
        <w:tc>
          <w:tcPr>
            <w:tcW w:w="2338" w:type="dxa"/>
          </w:tcPr>
          <w:p w14:paraId="715B748C"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LHS + percent weighing</w:t>
            </w:r>
          </w:p>
        </w:tc>
      </w:tr>
      <w:tr w:rsidR="00B06575" w:rsidRPr="002D252B" w14:paraId="34DAAEE0" w14:textId="77777777" w:rsidTr="00395C8F">
        <w:tc>
          <w:tcPr>
            <w:tcW w:w="2337" w:type="dxa"/>
            <w:vAlign w:val="center"/>
          </w:tcPr>
          <w:p w14:paraId="0FA62265" w14:textId="77777777" w:rsidR="00B06575" w:rsidRPr="00170E23" w:rsidRDefault="00B06575" w:rsidP="00395C8F">
            <w:pPr>
              <w:pStyle w:val="BodyText"/>
              <w:spacing w:after="0"/>
              <w:jc w:val="center"/>
              <w:rPr>
                <w:rFonts w:ascii="Cambria" w:eastAsiaTheme="majorEastAsia" w:hAnsi="Cambria" w:cstheme="majorBidi"/>
                <w:b/>
                <w:bCs/>
                <w:color w:val="000000"/>
                <w:sz w:val="28"/>
                <w:szCs w:val="28"/>
              </w:rPr>
            </w:pPr>
            <w:r w:rsidRPr="00170E23">
              <w:rPr>
                <w:rFonts w:ascii="Cambria" w:eastAsiaTheme="majorEastAsia" w:hAnsi="Cambria" w:cstheme="majorBidi"/>
                <w:b/>
                <w:bCs/>
                <w:color w:val="000000"/>
                <w:sz w:val="28"/>
                <w:szCs w:val="28"/>
              </w:rPr>
              <w:t>IS#2</w:t>
            </w:r>
          </w:p>
        </w:tc>
        <w:tc>
          <w:tcPr>
            <w:tcW w:w="2337" w:type="dxa"/>
          </w:tcPr>
          <w:p w14:paraId="738239FB"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SHM data for demand models, NDE for capacity models</w:t>
            </w:r>
          </w:p>
        </w:tc>
        <w:tc>
          <w:tcPr>
            <w:tcW w:w="2338" w:type="dxa"/>
          </w:tcPr>
          <w:p w14:paraId="65F74259"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Element level model (single beam element for girder)</w:t>
            </w:r>
          </w:p>
        </w:tc>
        <w:tc>
          <w:tcPr>
            <w:tcW w:w="2338" w:type="dxa"/>
          </w:tcPr>
          <w:p w14:paraId="59B94D63"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MCMC + Bayes rule</w:t>
            </w:r>
          </w:p>
        </w:tc>
      </w:tr>
      <w:tr w:rsidR="00B06575" w:rsidRPr="002D252B" w14:paraId="5220AF23" w14:textId="77777777" w:rsidTr="00395C8F">
        <w:tc>
          <w:tcPr>
            <w:tcW w:w="2337" w:type="dxa"/>
            <w:vAlign w:val="center"/>
          </w:tcPr>
          <w:p w14:paraId="44738E08" w14:textId="77777777" w:rsidR="00B06575" w:rsidRPr="00170E23" w:rsidRDefault="00B06575" w:rsidP="00395C8F">
            <w:pPr>
              <w:pStyle w:val="BodyText"/>
              <w:spacing w:after="0"/>
              <w:jc w:val="center"/>
              <w:rPr>
                <w:rFonts w:ascii="Cambria" w:eastAsiaTheme="majorEastAsia" w:hAnsi="Cambria" w:cstheme="majorBidi"/>
                <w:b/>
                <w:bCs/>
                <w:color w:val="000000"/>
                <w:sz w:val="28"/>
                <w:szCs w:val="28"/>
              </w:rPr>
            </w:pPr>
            <w:r w:rsidRPr="00170E23">
              <w:rPr>
                <w:rFonts w:ascii="Cambria" w:eastAsiaTheme="majorEastAsia" w:hAnsi="Cambria" w:cstheme="majorBidi"/>
                <w:b/>
                <w:bCs/>
                <w:color w:val="000000"/>
                <w:sz w:val="28"/>
                <w:szCs w:val="28"/>
              </w:rPr>
              <w:t>IS#3</w:t>
            </w:r>
          </w:p>
        </w:tc>
        <w:tc>
          <w:tcPr>
            <w:tcW w:w="2337" w:type="dxa"/>
          </w:tcPr>
          <w:p w14:paraId="201CADC3"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SHM data for demand models, NDE for capacity models</w:t>
            </w:r>
          </w:p>
        </w:tc>
        <w:tc>
          <w:tcPr>
            <w:tcW w:w="2338" w:type="dxa"/>
          </w:tcPr>
          <w:p w14:paraId="0742D80D"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Refined model (shell element for girder)</w:t>
            </w:r>
          </w:p>
        </w:tc>
        <w:tc>
          <w:tcPr>
            <w:tcW w:w="2338" w:type="dxa"/>
          </w:tcPr>
          <w:p w14:paraId="2A6725C5"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LHS + percent weighing</w:t>
            </w:r>
          </w:p>
        </w:tc>
      </w:tr>
      <w:tr w:rsidR="00B06575" w:rsidRPr="002D252B" w14:paraId="7C1D3AD3" w14:textId="77777777" w:rsidTr="00395C8F">
        <w:tc>
          <w:tcPr>
            <w:tcW w:w="2337" w:type="dxa"/>
            <w:vAlign w:val="center"/>
          </w:tcPr>
          <w:p w14:paraId="4AEBB0E0" w14:textId="77777777" w:rsidR="00B06575" w:rsidRPr="00170E23" w:rsidRDefault="00B06575" w:rsidP="00395C8F">
            <w:pPr>
              <w:pStyle w:val="BodyText"/>
              <w:spacing w:after="0"/>
              <w:jc w:val="center"/>
              <w:rPr>
                <w:rFonts w:ascii="Cambria" w:eastAsiaTheme="majorEastAsia" w:hAnsi="Cambria" w:cstheme="majorBidi"/>
                <w:b/>
                <w:bCs/>
                <w:color w:val="000000"/>
                <w:sz w:val="28"/>
                <w:szCs w:val="28"/>
              </w:rPr>
            </w:pPr>
            <w:r w:rsidRPr="00170E23">
              <w:rPr>
                <w:rFonts w:ascii="Cambria" w:eastAsiaTheme="majorEastAsia" w:hAnsi="Cambria" w:cstheme="majorBidi"/>
                <w:b/>
                <w:bCs/>
                <w:color w:val="000000"/>
                <w:sz w:val="28"/>
                <w:szCs w:val="28"/>
              </w:rPr>
              <w:t>IS#4</w:t>
            </w:r>
          </w:p>
        </w:tc>
        <w:tc>
          <w:tcPr>
            <w:tcW w:w="2337" w:type="dxa"/>
          </w:tcPr>
          <w:p w14:paraId="4EED4F13"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SHM data for demand models, NDE for capacity models</w:t>
            </w:r>
          </w:p>
        </w:tc>
        <w:tc>
          <w:tcPr>
            <w:tcW w:w="2338" w:type="dxa"/>
          </w:tcPr>
          <w:p w14:paraId="00FF739B"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Refined model (shell element for girder)</w:t>
            </w:r>
          </w:p>
        </w:tc>
        <w:tc>
          <w:tcPr>
            <w:tcW w:w="2338" w:type="dxa"/>
          </w:tcPr>
          <w:p w14:paraId="6302C3C5"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MCMC + Bayes rule</w:t>
            </w:r>
          </w:p>
        </w:tc>
      </w:tr>
      <w:tr w:rsidR="00B06575" w:rsidRPr="002D252B" w14:paraId="475676B4" w14:textId="77777777" w:rsidTr="00395C8F">
        <w:tc>
          <w:tcPr>
            <w:tcW w:w="2337" w:type="dxa"/>
            <w:vAlign w:val="center"/>
          </w:tcPr>
          <w:p w14:paraId="0866A94A" w14:textId="77777777" w:rsidR="00B06575" w:rsidRPr="00170E23" w:rsidRDefault="00B06575" w:rsidP="00395C8F">
            <w:pPr>
              <w:pStyle w:val="BodyText"/>
              <w:spacing w:after="0"/>
              <w:jc w:val="center"/>
              <w:rPr>
                <w:rFonts w:ascii="Cambria" w:eastAsiaTheme="majorEastAsia" w:hAnsi="Cambria" w:cstheme="majorBidi"/>
                <w:b/>
                <w:bCs/>
                <w:color w:val="000000"/>
                <w:sz w:val="28"/>
                <w:szCs w:val="28"/>
              </w:rPr>
            </w:pPr>
            <w:r w:rsidRPr="00170E23">
              <w:rPr>
                <w:rFonts w:ascii="Cambria" w:eastAsiaTheme="majorEastAsia" w:hAnsi="Cambria" w:cstheme="majorBidi"/>
                <w:b/>
                <w:bCs/>
                <w:color w:val="000000"/>
                <w:sz w:val="28"/>
                <w:szCs w:val="28"/>
              </w:rPr>
              <w:t>IS#5</w:t>
            </w:r>
          </w:p>
        </w:tc>
        <w:tc>
          <w:tcPr>
            <w:tcW w:w="2337" w:type="dxa"/>
          </w:tcPr>
          <w:p w14:paraId="65794071"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SHM + NDE (damage functions) for demand models, NDE for capacity models</w:t>
            </w:r>
          </w:p>
        </w:tc>
        <w:tc>
          <w:tcPr>
            <w:tcW w:w="2338" w:type="dxa"/>
          </w:tcPr>
          <w:p w14:paraId="77AA109B"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Element level model (single beam element for girder)</w:t>
            </w:r>
          </w:p>
        </w:tc>
        <w:tc>
          <w:tcPr>
            <w:tcW w:w="2338" w:type="dxa"/>
          </w:tcPr>
          <w:p w14:paraId="524BF72E"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LHS + percent weighing</w:t>
            </w:r>
          </w:p>
        </w:tc>
      </w:tr>
      <w:tr w:rsidR="00B06575" w:rsidRPr="002D252B" w14:paraId="15561A19" w14:textId="77777777" w:rsidTr="00395C8F">
        <w:tc>
          <w:tcPr>
            <w:tcW w:w="2337" w:type="dxa"/>
            <w:vAlign w:val="center"/>
          </w:tcPr>
          <w:p w14:paraId="5B14ACCF" w14:textId="77777777" w:rsidR="00B06575" w:rsidRPr="00170E23" w:rsidRDefault="00B06575" w:rsidP="00395C8F">
            <w:pPr>
              <w:pStyle w:val="BodyText"/>
              <w:spacing w:after="0"/>
              <w:jc w:val="center"/>
              <w:rPr>
                <w:rFonts w:ascii="Cambria" w:eastAsiaTheme="majorEastAsia" w:hAnsi="Cambria" w:cstheme="majorBidi"/>
                <w:b/>
                <w:bCs/>
                <w:color w:val="000000"/>
                <w:sz w:val="28"/>
                <w:szCs w:val="28"/>
              </w:rPr>
            </w:pPr>
            <w:r w:rsidRPr="00170E23">
              <w:rPr>
                <w:rFonts w:ascii="Cambria" w:eastAsiaTheme="majorEastAsia" w:hAnsi="Cambria" w:cstheme="majorBidi"/>
                <w:b/>
                <w:bCs/>
                <w:color w:val="000000"/>
                <w:sz w:val="28"/>
                <w:szCs w:val="28"/>
              </w:rPr>
              <w:t>IS#6</w:t>
            </w:r>
          </w:p>
        </w:tc>
        <w:tc>
          <w:tcPr>
            <w:tcW w:w="2337" w:type="dxa"/>
          </w:tcPr>
          <w:p w14:paraId="43365DBC"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SHM + NDE (damage functions) for demand models, NDE for capacity models</w:t>
            </w:r>
          </w:p>
        </w:tc>
        <w:tc>
          <w:tcPr>
            <w:tcW w:w="2338" w:type="dxa"/>
          </w:tcPr>
          <w:p w14:paraId="17B6DBA7"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Element level model (single beam element for girder)</w:t>
            </w:r>
          </w:p>
        </w:tc>
        <w:tc>
          <w:tcPr>
            <w:tcW w:w="2338" w:type="dxa"/>
          </w:tcPr>
          <w:p w14:paraId="5D154DCA"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MCMC + Bayes rule</w:t>
            </w:r>
          </w:p>
        </w:tc>
      </w:tr>
      <w:tr w:rsidR="00B06575" w:rsidRPr="002D252B" w14:paraId="5994C66F" w14:textId="77777777" w:rsidTr="00395C8F">
        <w:tc>
          <w:tcPr>
            <w:tcW w:w="2337" w:type="dxa"/>
            <w:vAlign w:val="center"/>
          </w:tcPr>
          <w:p w14:paraId="2333F126" w14:textId="77777777" w:rsidR="00B06575" w:rsidRPr="00170E23" w:rsidRDefault="00B06575" w:rsidP="00395C8F">
            <w:pPr>
              <w:pStyle w:val="BodyText"/>
              <w:spacing w:after="0"/>
              <w:jc w:val="center"/>
              <w:rPr>
                <w:rFonts w:ascii="Cambria" w:eastAsiaTheme="majorEastAsia" w:hAnsi="Cambria" w:cstheme="majorBidi"/>
                <w:b/>
                <w:bCs/>
                <w:color w:val="000000"/>
                <w:sz w:val="28"/>
                <w:szCs w:val="28"/>
              </w:rPr>
            </w:pPr>
            <w:r w:rsidRPr="00170E23">
              <w:rPr>
                <w:rFonts w:ascii="Cambria" w:eastAsiaTheme="majorEastAsia" w:hAnsi="Cambria" w:cstheme="majorBidi"/>
                <w:b/>
                <w:bCs/>
                <w:color w:val="000000"/>
                <w:sz w:val="28"/>
                <w:szCs w:val="28"/>
              </w:rPr>
              <w:t>IS#7</w:t>
            </w:r>
          </w:p>
        </w:tc>
        <w:tc>
          <w:tcPr>
            <w:tcW w:w="2337" w:type="dxa"/>
          </w:tcPr>
          <w:p w14:paraId="1AB6FDE6"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SHM + NDE (damage functions) for demand models, NDE for capacity models</w:t>
            </w:r>
          </w:p>
        </w:tc>
        <w:tc>
          <w:tcPr>
            <w:tcW w:w="2338" w:type="dxa"/>
          </w:tcPr>
          <w:p w14:paraId="793711C8"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Refined model (shell element for girder)</w:t>
            </w:r>
          </w:p>
        </w:tc>
        <w:tc>
          <w:tcPr>
            <w:tcW w:w="2338" w:type="dxa"/>
          </w:tcPr>
          <w:p w14:paraId="50B20C75"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LHS + percent weighing</w:t>
            </w:r>
          </w:p>
        </w:tc>
      </w:tr>
      <w:tr w:rsidR="00B06575" w14:paraId="4ACD065E" w14:textId="77777777" w:rsidTr="00395C8F">
        <w:tc>
          <w:tcPr>
            <w:tcW w:w="2337" w:type="dxa"/>
            <w:vAlign w:val="center"/>
          </w:tcPr>
          <w:p w14:paraId="3B8D79AD" w14:textId="77777777" w:rsidR="00B06575" w:rsidRPr="00170E23" w:rsidRDefault="00B06575" w:rsidP="00395C8F">
            <w:pPr>
              <w:pStyle w:val="BodyText"/>
              <w:spacing w:after="0"/>
              <w:jc w:val="center"/>
              <w:rPr>
                <w:rFonts w:ascii="Cambria" w:eastAsiaTheme="majorEastAsia" w:hAnsi="Cambria" w:cstheme="majorBidi"/>
                <w:b/>
                <w:bCs/>
                <w:color w:val="000000"/>
                <w:sz w:val="28"/>
                <w:szCs w:val="28"/>
              </w:rPr>
            </w:pPr>
            <w:r w:rsidRPr="00170E23">
              <w:rPr>
                <w:rFonts w:ascii="Cambria" w:eastAsiaTheme="majorEastAsia" w:hAnsi="Cambria" w:cstheme="majorBidi"/>
                <w:b/>
                <w:bCs/>
                <w:color w:val="000000"/>
                <w:sz w:val="28"/>
                <w:szCs w:val="28"/>
              </w:rPr>
              <w:t>IS#8</w:t>
            </w:r>
          </w:p>
        </w:tc>
        <w:tc>
          <w:tcPr>
            <w:tcW w:w="2337" w:type="dxa"/>
          </w:tcPr>
          <w:p w14:paraId="3D81A429"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SHM + NDE (damage functions) for demand models, NDE for capacity models</w:t>
            </w:r>
          </w:p>
        </w:tc>
        <w:tc>
          <w:tcPr>
            <w:tcW w:w="2338" w:type="dxa"/>
          </w:tcPr>
          <w:p w14:paraId="31838938" w14:textId="77777777" w:rsidR="00B06575" w:rsidRPr="002D252B"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Refined model (shell element for girder)</w:t>
            </w:r>
          </w:p>
        </w:tc>
        <w:tc>
          <w:tcPr>
            <w:tcW w:w="2338" w:type="dxa"/>
          </w:tcPr>
          <w:p w14:paraId="1E33F865" w14:textId="77777777" w:rsidR="00B06575" w:rsidRDefault="00B06575" w:rsidP="00395C8F">
            <w:pPr>
              <w:pStyle w:val="BodyText"/>
              <w:spacing w:after="0"/>
              <w:rPr>
                <w:rFonts w:ascii="Cambria" w:eastAsiaTheme="majorEastAsia" w:hAnsi="Cambria" w:cstheme="majorBidi"/>
                <w:b/>
                <w:color w:val="000000"/>
                <w:sz w:val="28"/>
                <w:szCs w:val="28"/>
              </w:rPr>
            </w:pPr>
            <w:r w:rsidRPr="002D252B">
              <w:rPr>
                <w:rFonts w:ascii="Calibri" w:eastAsia="Times New Roman" w:hAnsi="Calibri" w:cs="Calibri"/>
                <w:color w:val="000000"/>
                <w:sz w:val="24"/>
                <w:szCs w:val="24"/>
                <w:lang w:eastAsia="en-US" w:bidi="ar-SA"/>
              </w:rPr>
              <w:t>MCMC + Bayes rule</w:t>
            </w:r>
          </w:p>
        </w:tc>
      </w:tr>
    </w:tbl>
    <w:p w14:paraId="367A2F86" w14:textId="77777777" w:rsidR="00B06575" w:rsidRDefault="00B06575" w:rsidP="00B06575">
      <w:pPr>
        <w:pStyle w:val="BodyText"/>
        <w:spacing w:after="0"/>
        <w:rPr>
          <w:rFonts w:ascii="Cambria" w:eastAsiaTheme="majorEastAsia" w:hAnsi="Cambria" w:cstheme="majorBidi"/>
          <w:b/>
          <w:color w:val="000000"/>
          <w:sz w:val="28"/>
          <w:szCs w:val="28"/>
        </w:rPr>
      </w:pPr>
    </w:p>
    <w:p w14:paraId="701D5631" w14:textId="77777777" w:rsidR="00B06575" w:rsidRDefault="00B06575" w:rsidP="00B06575">
      <w:pPr>
        <w:pStyle w:val="BodyText"/>
        <w:spacing w:after="0"/>
        <w:rPr>
          <w:ins w:id="219" w:author="Babanajad, Saeed" w:date="2019-03-15T17:49:00Z"/>
          <w:rFonts w:ascii="Cambria" w:eastAsiaTheme="majorEastAsia" w:hAnsi="Cambria" w:cstheme="majorBidi"/>
          <w:b/>
          <w:color w:val="000000"/>
          <w:sz w:val="28"/>
          <w:szCs w:val="28"/>
        </w:rPr>
      </w:pPr>
    </w:p>
    <w:p w14:paraId="3352892E" w14:textId="77777777" w:rsidR="009131C5" w:rsidRDefault="009131C5" w:rsidP="00B06575">
      <w:pPr>
        <w:pStyle w:val="BodyText"/>
        <w:spacing w:after="0"/>
        <w:rPr>
          <w:ins w:id="220" w:author="Babanajad, Saeed" w:date="2019-03-15T17:49:00Z"/>
          <w:rFonts w:ascii="Cambria" w:eastAsiaTheme="majorEastAsia" w:hAnsi="Cambria" w:cstheme="majorBidi"/>
          <w:b/>
          <w:color w:val="000000"/>
          <w:sz w:val="28"/>
          <w:szCs w:val="28"/>
        </w:rPr>
      </w:pPr>
    </w:p>
    <w:p w14:paraId="00657C83" w14:textId="03EBBD11" w:rsidR="009131C5" w:rsidRDefault="00685E7A" w:rsidP="00B06575">
      <w:pPr>
        <w:pStyle w:val="BodyText"/>
        <w:spacing w:after="0"/>
        <w:rPr>
          <w:rFonts w:ascii="Cambria" w:eastAsiaTheme="majorEastAsia" w:hAnsi="Cambria" w:cstheme="majorBidi"/>
          <w:b/>
          <w:color w:val="000000"/>
          <w:sz w:val="28"/>
          <w:szCs w:val="28"/>
        </w:rPr>
      </w:pPr>
      <w:r>
        <w:rPr>
          <w:rFonts w:ascii="Cambria" w:eastAsiaTheme="majorEastAsia" w:hAnsi="Cambria" w:cstheme="majorBidi"/>
          <w:b/>
          <w:color w:val="000000"/>
          <w:sz w:val="28"/>
          <w:szCs w:val="28"/>
        </w:rPr>
        <w:t>Reference</w:t>
      </w:r>
      <w:r w:rsidR="00E14143">
        <w:rPr>
          <w:rFonts w:ascii="Cambria" w:eastAsiaTheme="majorEastAsia" w:hAnsi="Cambria" w:cstheme="majorBidi"/>
          <w:b/>
          <w:color w:val="000000"/>
          <w:sz w:val="28"/>
          <w:szCs w:val="28"/>
        </w:rPr>
        <w:t>s</w:t>
      </w:r>
    </w:p>
    <w:p w14:paraId="0F28543A"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AAHSTO (2018). “Manual for Bridge Evaluation (MBE).” American Association of State Highway and Transportation Officials (AASHTO), 3rd Ed., Washington, DC.</w:t>
      </w:r>
    </w:p>
    <w:p w14:paraId="1933FAD5"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AASHTO (2007). “Maintenance Manual for Roadways and Bridges.” American Association of State Highway and Transportation Officials (AASHTO), 4th Ed., Washington, DC.</w:t>
      </w:r>
    </w:p>
    <w:p w14:paraId="7A2A74F9"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AASHTO (2017). “LRFD Bridge Design Specifications.” American Association of State Highway and Transportation Officials (AASHTO), 8th Ed., Washington, DC.</w:t>
      </w:r>
    </w:p>
    <w:p w14:paraId="49D66C1E"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 xml:space="preserve">ACI </w:t>
      </w:r>
      <w:r>
        <w:rPr>
          <w:color w:val="auto"/>
        </w:rPr>
        <w:t xml:space="preserve">228.2R </w:t>
      </w:r>
      <w:r w:rsidRPr="00667BEA">
        <w:rPr>
          <w:color w:val="auto"/>
        </w:rPr>
        <w:t>(1998). “Nondestructive Test Methods for Evaluation of Concrete in Structures.” American Concrete Institute Committee (ACI) 228.2R-98.</w:t>
      </w:r>
    </w:p>
    <w:p w14:paraId="41FE97E2" w14:textId="77777777" w:rsidR="00E14143" w:rsidRPr="00667BEA" w:rsidRDefault="00A02EDA" w:rsidP="00E14143">
      <w:pPr>
        <w:pStyle w:val="ListParagraph"/>
        <w:numPr>
          <w:ilvl w:val="0"/>
          <w:numId w:val="30"/>
        </w:numPr>
        <w:autoSpaceDE w:val="0"/>
        <w:autoSpaceDN w:val="0"/>
        <w:adjustRightInd w:val="0"/>
        <w:spacing w:after="0" w:line="360" w:lineRule="atLeast"/>
        <w:ind w:left="360"/>
        <w:jc w:val="both"/>
        <w:rPr>
          <w:color w:val="auto"/>
        </w:rPr>
      </w:pPr>
      <w:hyperlink r:id="rId45" w:history="1">
        <w:r w:rsidR="00E14143" w:rsidRPr="00667BEA">
          <w:rPr>
            <w:color w:val="auto"/>
          </w:rPr>
          <w:t>Agdas</w:t>
        </w:r>
      </w:hyperlink>
      <w:r w:rsidR="00E14143" w:rsidRPr="00667BEA">
        <w:rPr>
          <w:color w:val="auto"/>
        </w:rPr>
        <w:t>, D., </w:t>
      </w:r>
      <w:hyperlink r:id="rId46" w:history="1">
        <w:r w:rsidR="00E14143" w:rsidRPr="00667BEA">
          <w:rPr>
            <w:color w:val="auto"/>
          </w:rPr>
          <w:t>Rice</w:t>
        </w:r>
      </w:hyperlink>
      <w:r w:rsidR="00E14143" w:rsidRPr="00667BEA">
        <w:rPr>
          <w:color w:val="auto"/>
        </w:rPr>
        <w:t>, J. A., Martinez, J. R, and </w:t>
      </w:r>
      <w:hyperlink r:id="rId47" w:history="1">
        <w:r w:rsidR="00E14143" w:rsidRPr="00667BEA">
          <w:rPr>
            <w:color w:val="auto"/>
          </w:rPr>
          <w:t>Lasa</w:t>
        </w:r>
      </w:hyperlink>
      <w:r w:rsidR="00E14143" w:rsidRPr="00667BEA">
        <w:rPr>
          <w:color w:val="auto"/>
        </w:rPr>
        <w:t xml:space="preserve">, I. R. (2016). “Comparison of Visual Inspection and Structural-Health Monitoring As Bridge Condition Assessment Methods.” </w:t>
      </w:r>
      <w:hyperlink r:id="rId48" w:history="1">
        <w:r w:rsidR="00E14143" w:rsidRPr="00667BEA">
          <w:rPr>
            <w:color w:val="auto"/>
          </w:rPr>
          <w:t>J. Performance of Constructed Facilities</w:t>
        </w:r>
      </w:hyperlink>
      <w:r w:rsidR="00E14143" w:rsidRPr="00667BEA">
        <w:rPr>
          <w:color w:val="auto"/>
        </w:rPr>
        <w:t>, 30(3), https://doi.org/10.1061/(ASCE)CF.1943-5509.0000802</w:t>
      </w:r>
    </w:p>
    <w:p w14:paraId="5F15A2E6"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Andrade C. C. (1996). “Corrosion Rate Monitoring in the Laboratory and On Site.” Const. Bldg. Mater., 10(5), 315-328.</w:t>
      </w:r>
    </w:p>
    <w:p w14:paraId="5C173DAD" w14:textId="77777777" w:rsidR="00E14143"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ASNT (2005). “American Society of Nondestructive Testing (ASNT) Handbook.” 3rd Ed., 7, Ultrasonic Testing (ET).</w:t>
      </w:r>
    </w:p>
    <w:p w14:paraId="02A5F3D0" w14:textId="77777777" w:rsidR="00E14143" w:rsidRDefault="00E14143" w:rsidP="00E14143">
      <w:pPr>
        <w:pStyle w:val="ListParagraph"/>
        <w:numPr>
          <w:ilvl w:val="0"/>
          <w:numId w:val="30"/>
        </w:numPr>
        <w:autoSpaceDE w:val="0"/>
        <w:autoSpaceDN w:val="0"/>
        <w:adjustRightInd w:val="0"/>
        <w:spacing w:after="0" w:line="360" w:lineRule="atLeast"/>
        <w:ind w:left="360"/>
        <w:jc w:val="both"/>
        <w:rPr>
          <w:color w:val="auto"/>
        </w:rPr>
      </w:pPr>
      <w:r>
        <w:rPr>
          <w:color w:val="auto"/>
        </w:rPr>
        <w:t>ASTM C469/C469M-14</w:t>
      </w:r>
      <w:r w:rsidRPr="00667BEA">
        <w:rPr>
          <w:color w:val="auto"/>
        </w:rPr>
        <w:t xml:space="preserve"> (20</w:t>
      </w:r>
      <w:r>
        <w:rPr>
          <w:color w:val="auto"/>
        </w:rPr>
        <w:t>14</w:t>
      </w:r>
      <w:r w:rsidRPr="00667BEA">
        <w:rPr>
          <w:color w:val="auto"/>
        </w:rPr>
        <w:t>). “</w:t>
      </w:r>
      <w:r w:rsidRPr="00F13235">
        <w:rPr>
          <w:color w:val="auto"/>
        </w:rPr>
        <w:t>Standard Test Method for Static Modulus of Elasticity and Poisson’s Ratio of Concrete in Compression</w:t>
      </w:r>
      <w:r w:rsidRPr="00667BEA">
        <w:rPr>
          <w:color w:val="auto"/>
        </w:rPr>
        <w:t>.” American Society for Testing and Materials (ASTM) International, West Conshohocken, PA.</w:t>
      </w:r>
    </w:p>
    <w:p w14:paraId="33871D7F" w14:textId="77777777" w:rsidR="00E14143" w:rsidRDefault="00E14143" w:rsidP="00E14143">
      <w:pPr>
        <w:pStyle w:val="ListParagraph"/>
        <w:numPr>
          <w:ilvl w:val="0"/>
          <w:numId w:val="30"/>
        </w:numPr>
        <w:autoSpaceDE w:val="0"/>
        <w:autoSpaceDN w:val="0"/>
        <w:adjustRightInd w:val="0"/>
        <w:spacing w:after="0" w:line="360" w:lineRule="atLeast"/>
        <w:ind w:left="360"/>
        <w:jc w:val="both"/>
        <w:rPr>
          <w:color w:val="auto"/>
        </w:rPr>
      </w:pPr>
      <w:r>
        <w:rPr>
          <w:color w:val="auto"/>
        </w:rPr>
        <w:t>ASTM C615/C615M-18e1</w:t>
      </w:r>
      <w:r w:rsidRPr="00667BEA">
        <w:rPr>
          <w:color w:val="auto"/>
        </w:rPr>
        <w:t xml:space="preserve"> (20</w:t>
      </w:r>
      <w:r>
        <w:rPr>
          <w:color w:val="auto"/>
        </w:rPr>
        <w:t>18</w:t>
      </w:r>
      <w:r w:rsidRPr="00667BEA">
        <w:rPr>
          <w:color w:val="auto"/>
        </w:rPr>
        <w:t>). “</w:t>
      </w:r>
      <w:r w:rsidRPr="000309B1">
        <w:rPr>
          <w:color w:val="auto"/>
        </w:rPr>
        <w:t>Standard Specification for Granite Dimension Stone</w:t>
      </w:r>
      <w:r w:rsidRPr="00667BEA">
        <w:rPr>
          <w:color w:val="auto"/>
        </w:rPr>
        <w:t>.” American Society for Testing and Materials (ASTM) International, West Conshohocken, PA.</w:t>
      </w:r>
    </w:p>
    <w:p w14:paraId="61836E0C"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Pr>
          <w:color w:val="auto"/>
        </w:rPr>
        <w:t>ASTM C</w:t>
      </w:r>
      <w:r w:rsidRPr="00667BEA">
        <w:rPr>
          <w:color w:val="auto"/>
        </w:rPr>
        <w:t>805-02 (2002). “Standard test method for rebound number of hardened concrete.” American Society for Testing and Materials (ASTM) International, West Conshohocken, PA.</w:t>
      </w:r>
    </w:p>
    <w:p w14:paraId="0A21BC32" w14:textId="77777777" w:rsidR="00E14143"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AST</w:t>
      </w:r>
      <w:r>
        <w:rPr>
          <w:color w:val="auto"/>
        </w:rPr>
        <w:t>M C</w:t>
      </w:r>
      <w:r w:rsidRPr="00667BEA">
        <w:rPr>
          <w:color w:val="auto"/>
        </w:rPr>
        <w:t>876-91 (1999). “Standard Test Method for Half Cell Potentials of Reinforcing Steel in Concrete.” American Society for Testing and Materials (ASTM) International, West Conshohocken, PA.</w:t>
      </w:r>
    </w:p>
    <w:p w14:paraId="4B3D8AFA"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AST</w:t>
      </w:r>
      <w:r>
        <w:rPr>
          <w:color w:val="auto"/>
        </w:rPr>
        <w:t xml:space="preserve">M C944/C944M-12 </w:t>
      </w:r>
      <w:r w:rsidRPr="00667BEA">
        <w:rPr>
          <w:color w:val="auto"/>
        </w:rPr>
        <w:t>(</w:t>
      </w:r>
      <w:r>
        <w:rPr>
          <w:color w:val="auto"/>
        </w:rPr>
        <w:t>2012</w:t>
      </w:r>
      <w:r w:rsidRPr="00667BEA">
        <w:rPr>
          <w:color w:val="auto"/>
        </w:rPr>
        <w:t>). “</w:t>
      </w:r>
      <w:r w:rsidRPr="00E130B3">
        <w:rPr>
          <w:color w:val="auto"/>
        </w:rPr>
        <w:t>Standard Test Method for Abrasion Resistance of Concrete or Mortar Surfaces by the Rotating-Cutter Method</w:t>
      </w:r>
      <w:r w:rsidRPr="00667BEA">
        <w:rPr>
          <w:color w:val="auto"/>
        </w:rPr>
        <w:t>.” American Society for Testing and Materials (ASTM) International, West Conshohocken, PA.</w:t>
      </w:r>
    </w:p>
    <w:p w14:paraId="1309773C"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AST</w:t>
      </w:r>
      <w:r>
        <w:rPr>
          <w:color w:val="auto"/>
        </w:rPr>
        <w:t xml:space="preserve">M C1152/C1152M-04(2012)e1 </w:t>
      </w:r>
      <w:r w:rsidRPr="00667BEA">
        <w:rPr>
          <w:color w:val="auto"/>
        </w:rPr>
        <w:t>(</w:t>
      </w:r>
      <w:r>
        <w:rPr>
          <w:color w:val="auto"/>
        </w:rPr>
        <w:t>2012</w:t>
      </w:r>
      <w:r w:rsidRPr="00667BEA">
        <w:rPr>
          <w:color w:val="auto"/>
        </w:rPr>
        <w:t>). “</w:t>
      </w:r>
      <w:r w:rsidRPr="00A423EC">
        <w:rPr>
          <w:color w:val="auto"/>
        </w:rPr>
        <w:t>Standard Test Method for Acid-Soluble Chloride in Mortar and Concrete</w:t>
      </w:r>
      <w:r w:rsidRPr="00667BEA">
        <w:rPr>
          <w:color w:val="auto"/>
        </w:rPr>
        <w:t>.” American Society for Testing and Materials (ASTM) International, West Conshohocken, PA.</w:t>
      </w:r>
    </w:p>
    <w:p w14:paraId="6D2FE72D"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ASTM C1383-04 (2010). “Standard Test Method for Measuring the P-Wave Speed and the Thickness of Concrete Plates Using the Impact-Echo Method.” American Society for Testing and Materials (ASTM) International, West Conshohocken, PA.</w:t>
      </w:r>
    </w:p>
    <w:p w14:paraId="61C493E5"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Pr>
          <w:color w:val="auto"/>
        </w:rPr>
        <w:t>ASTM D</w:t>
      </w:r>
      <w:r w:rsidRPr="00667BEA">
        <w:rPr>
          <w:color w:val="auto"/>
        </w:rPr>
        <w:t>4788-03 (2013). “Standard Test Method for Detecting Delamination in Bridge Decks Using Infrared Thermography.” American Society for Testing and Materials (ASTM) International, West Conshohocken, PA.</w:t>
      </w:r>
    </w:p>
    <w:p w14:paraId="4D6A9D6B"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ASTM D4580-03 (2007). “Standard Practice for Measuring Delamination in Concrete Bridge Decks by Sounding.” American Society for Testing and Materials (ASTM) International, West Conshohocken, PA.</w:t>
      </w:r>
    </w:p>
    <w:p w14:paraId="0E25FAED"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ASTM D6087-08 (2008). “Standard Test Method for Evaluating Asphalt-Covered Concrete Bridge Decks Using Ground Penetrating Radar.” American Society for Testing and Materials (ASTM) International, West Conshohocken, PA.</w:t>
      </w:r>
    </w:p>
    <w:p w14:paraId="6217FC89" w14:textId="77777777" w:rsidR="00E14143"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ASTM D7046-11 (2011). “Standard Guide for Use of the Metal Detection Method for Subsurface Exploration.” American Society for Testing and Materials (ASTM) International, West Conshohocken, PA.</w:t>
      </w:r>
    </w:p>
    <w:p w14:paraId="4D3FF494" w14:textId="77777777" w:rsidR="00E14143"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ASTM D7</w:t>
      </w:r>
      <w:r>
        <w:rPr>
          <w:color w:val="auto"/>
        </w:rPr>
        <w:t>913/D7913M-14</w:t>
      </w:r>
      <w:r w:rsidRPr="00667BEA">
        <w:rPr>
          <w:color w:val="auto"/>
        </w:rPr>
        <w:t xml:space="preserve"> (201</w:t>
      </w:r>
      <w:r>
        <w:rPr>
          <w:color w:val="auto"/>
        </w:rPr>
        <w:t>4</w:t>
      </w:r>
      <w:r w:rsidRPr="00667BEA">
        <w:rPr>
          <w:color w:val="auto"/>
        </w:rPr>
        <w:t>). “</w:t>
      </w:r>
      <w:r w:rsidRPr="00D3319F">
        <w:rPr>
          <w:color w:val="auto"/>
        </w:rPr>
        <w:t>Standard Test Method for Bond Strength of Fiber-Reinforced Polymer Matrix Composite Bars to Concrete by Pullout Testing</w:t>
      </w:r>
      <w:r w:rsidRPr="00667BEA">
        <w:rPr>
          <w:color w:val="auto"/>
        </w:rPr>
        <w:t>.” American Society for Testing and Materials (ASTM) International, West Conshohocken, PA.</w:t>
      </w:r>
    </w:p>
    <w:p w14:paraId="29969F51"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ASTM E1417-11 (2011). “Standard Practice for Liquid Penetrant Testing.” American Society for Testing and Materials (ASTM) International, West Conshohocken, PA.</w:t>
      </w:r>
    </w:p>
    <w:p w14:paraId="126AC031"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ASTM E165-12 (2012). “Standard Practice for Liquid Penetrant Examination for General Industry.” American Society for Testing and Materials (ASTM) International, West Conshohocken, PA.</w:t>
      </w:r>
    </w:p>
    <w:p w14:paraId="245BE282"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ASTM E2884-13e1 (2013). “Standard Guide for Eddy Current Testing of Electrically Conducting Materials Using Conformable Sensor Arrays.” American Society for Testing and Materials (ASTM) International, West Conshohocken, PA.</w:t>
      </w:r>
    </w:p>
    <w:p w14:paraId="740D4C5F"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ASTM E647-13ae1 (2013). “Standard Test Method for Measurement of Fatigue Crack Growth Rates.” American Society for Testing and Materials (ASTM) International, West Conshohocken, PA.</w:t>
      </w:r>
    </w:p>
    <w:p w14:paraId="3D37CCBA" w14:textId="77777777" w:rsidR="00E14143"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ASTM E709-08 (2008). “Standard Guide for Magnetic Particle Testing.” American Society for Testing and Materials (ASTM) International, West Conshohocken, PA.</w:t>
      </w:r>
    </w:p>
    <w:p w14:paraId="20B5CAEC" w14:textId="77777777" w:rsidR="00E14143" w:rsidRPr="00F13235"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 xml:space="preserve">ASTM </w:t>
      </w:r>
      <w:r>
        <w:rPr>
          <w:color w:val="auto"/>
        </w:rPr>
        <w:t>G109-07</w:t>
      </w:r>
      <w:r w:rsidRPr="00667BEA">
        <w:rPr>
          <w:color w:val="auto"/>
        </w:rPr>
        <w:t xml:space="preserve"> (20</w:t>
      </w:r>
      <w:r>
        <w:rPr>
          <w:color w:val="auto"/>
        </w:rPr>
        <w:t>13</w:t>
      </w:r>
      <w:r w:rsidRPr="00667BEA">
        <w:rPr>
          <w:color w:val="auto"/>
        </w:rPr>
        <w:t>). “</w:t>
      </w:r>
      <w:r w:rsidRPr="00CB451E">
        <w:rPr>
          <w:color w:val="auto"/>
        </w:rPr>
        <w:t>Standard Test Method for Determining Effects of Chemical Admixtures on Corrosion of Embedded Steel Reinforcement in Concrete Exposed to Chloride Environments</w:t>
      </w:r>
      <w:r w:rsidRPr="00667BEA">
        <w:rPr>
          <w:color w:val="auto"/>
        </w:rPr>
        <w:t>.” American Society for Testing and Materials (ASTM) International, West Conshohocken, PA.</w:t>
      </w:r>
    </w:p>
    <w:p w14:paraId="793680EB"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AWS D1.5. (2010). “Bridge Welding Code.” American Welding Society, Miami, FL.</w:t>
      </w:r>
    </w:p>
    <w:p w14:paraId="3AFCB89F"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Azari, H., Yuan, D., Nazarian, S., and Gucunski, N., (2012). “Sonic Methods to Detect Delamination in Concrete Bridge Decks: Impact of Testing Configuration and Data Analysis Approach.” Transportation Research Record (TRR): J. Trans. Res. Board, No. 2292, 113-124.</w:t>
      </w:r>
    </w:p>
    <w:p w14:paraId="0C439258"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Babanajad, S., Bai, Y., </w:t>
      </w:r>
      <w:hyperlink r:id="rId49" w:history="1">
        <w:r w:rsidRPr="00667BEA">
          <w:rPr>
            <w:color w:val="auto"/>
          </w:rPr>
          <w:t>Wenzel,</w:t>
        </w:r>
      </w:hyperlink>
      <w:r w:rsidRPr="00667BEA">
        <w:rPr>
          <w:color w:val="auto"/>
        </w:rPr>
        <w:t xml:space="preserve"> H., </w:t>
      </w:r>
      <w:hyperlink r:id="rId50" w:history="1">
        <w:r w:rsidRPr="00667BEA">
          <w:rPr>
            <w:color w:val="auto"/>
          </w:rPr>
          <w:t>Wenzel</w:t>
        </w:r>
      </w:hyperlink>
      <w:r w:rsidRPr="00667BEA">
        <w:rPr>
          <w:color w:val="auto"/>
        </w:rPr>
        <w:t>, M., </w:t>
      </w:r>
      <w:hyperlink r:id="rId51" w:history="1">
        <w:r w:rsidRPr="00667BEA">
          <w:rPr>
            <w:color w:val="auto"/>
          </w:rPr>
          <w:t>Parvardeh</w:t>
        </w:r>
      </w:hyperlink>
      <w:r w:rsidRPr="00667BEA">
        <w:rPr>
          <w:color w:val="auto"/>
        </w:rPr>
        <w:t>, H., </w:t>
      </w:r>
      <w:hyperlink r:id="rId52" w:history="1">
        <w:r w:rsidRPr="00667BEA">
          <w:rPr>
            <w:color w:val="auto"/>
          </w:rPr>
          <w:t>Rezvani,</w:t>
        </w:r>
      </w:hyperlink>
      <w:r w:rsidRPr="00667BEA">
        <w:rPr>
          <w:color w:val="auto"/>
        </w:rPr>
        <w:t xml:space="preserve"> A., </w:t>
      </w:r>
      <w:hyperlink r:id="rId53" w:history="1">
        <w:r w:rsidRPr="00667BEA">
          <w:rPr>
            <w:color w:val="auto"/>
          </w:rPr>
          <w:t>Zobel</w:t>
        </w:r>
      </w:hyperlink>
      <w:r w:rsidRPr="00667BEA">
        <w:rPr>
          <w:color w:val="auto"/>
        </w:rPr>
        <w:t>, R., </w:t>
      </w:r>
      <w:hyperlink r:id="rId54" w:history="1">
        <w:r w:rsidRPr="00667BEA">
          <w:rPr>
            <w:color w:val="auto"/>
          </w:rPr>
          <w:t>Moon</w:t>
        </w:r>
      </w:hyperlink>
      <w:r w:rsidRPr="00667BEA">
        <w:rPr>
          <w:color w:val="auto"/>
        </w:rPr>
        <w:t xml:space="preserve">, F., </w:t>
      </w:r>
      <w:hyperlink r:id="rId55" w:history="1">
        <w:r w:rsidRPr="00667BEA">
          <w:rPr>
            <w:color w:val="auto"/>
          </w:rPr>
          <w:t>Maher,</w:t>
        </w:r>
      </w:hyperlink>
      <w:r w:rsidRPr="00667BEA">
        <w:rPr>
          <w:color w:val="auto"/>
        </w:rPr>
        <w:t xml:space="preserve"> A. (2018). “Life Cycle Assessment Framework for the U.S. Bridge Inventory.” J. Trans. Res. Board, 2672(12), 1-11.</w:t>
      </w:r>
    </w:p>
    <w:p w14:paraId="1751E0A2"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Bäßler, R., Burkert, A., Frølund, T. and Klinghoffer, O. (2003). "Usage of GPM-Portable Equipment for Determination of Corrosion Stage of Concrete Structures." Proceeding of NACE Corrosion Conference, 3388, San Diego, CA.</w:t>
      </w:r>
    </w:p>
    <w:p w14:paraId="3B237634"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Bayraktar, A., Altunisik, A. C., Sevim, B., and Turker, T. (2009). “Modal Testing, Finite-Element Model Updating, and Dynamic Analysis of an Arch Type Steel Footbridge." J Performance Const. Facilities, 23(2), 81-89.</w:t>
      </w:r>
    </w:p>
    <w:p w14:paraId="5A7A6A14"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Beck, J. L., and Au, S.-K. (2002). “Bayesian updating of structural models and reliability using Markov chain Monte Carlo simulation.” J. Eng. Mech., 128(4), 380–391.</w:t>
      </w:r>
    </w:p>
    <w:p w14:paraId="25445C28"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Beck, J. L., and Katafygiotis, L. (1998). “Updating models and their uncertainties. I: Bayesian statistical framework.” J. Eng. Mech., 124(4), 455–461.</w:t>
      </w:r>
    </w:p>
    <w:p w14:paraId="4A902AAB"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 xml:space="preserve">Bell, E. S., and M. Sanayei, et al. (2007). "Multiresponse Parameter Estimation for Finite-Element Model Updating Using Nondestructive Test Data." J. Struct. Eng., 133(8), 1067-1079.    </w:t>
      </w:r>
    </w:p>
    <w:p w14:paraId="17C1CE8C"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Bray, D.E., and Stanley, R.K. (1989). “Nondestructive Evaluation—A Tool in Design, Manufacturing and Service.” McGraw Hill, New York, NY.</w:t>
      </w:r>
    </w:p>
    <w:p w14:paraId="011D7DF8"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Brownjohn, J. M. W., Moyo, P., Omenzetter, P., and Lu, Y. (2003). “Assessment of Highway Bridge upgrading by dynamic testing and finite-element model updating.” J. Bridge Eng., 8(3), 162–172.</w:t>
      </w:r>
    </w:p>
    <w:p w14:paraId="637653E8"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Chen, J., and Garba, J. (1980). “Analytical model improvement using modal test results.” AIAA, 18(6), 684–690.</w:t>
      </w:r>
    </w:p>
    <w:p w14:paraId="4D7DC9B1"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Chen, M.-H., Shao, Q.-M., and Ibrahim, J. G. (2000). “Monte Carlo methods in Bayesian computation.” Springer, New York.</w:t>
      </w:r>
    </w:p>
    <w:p w14:paraId="6DAF6B82"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Ching, J., and Chen, Y. -C. (2007). “Transitional Markov chain Monte Carlo method for Bayesian model updating, model class selection, and model averaging.” J. Eng. Mech., 133(7), 816–832.</w:t>
      </w:r>
    </w:p>
    <w:bookmarkStart w:id="221" w:name="bau005"/>
    <w:p w14:paraId="7DBC3CC1"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fldChar w:fldCharType="begin"/>
      </w:r>
      <w:r w:rsidRPr="00667BEA">
        <w:rPr>
          <w:color w:val="auto"/>
        </w:rPr>
        <w:instrText xml:space="preserve"> HYPERLINK "https://www.sciencedirect.com/science/article/pii/S0141029617306077" \l "!" </w:instrText>
      </w:r>
      <w:r w:rsidRPr="00667BEA">
        <w:rPr>
          <w:color w:val="auto"/>
        </w:rPr>
        <w:fldChar w:fldCharType="separate"/>
      </w:r>
      <w:r w:rsidRPr="00667BEA">
        <w:rPr>
          <w:color w:val="auto"/>
        </w:rPr>
        <w:t xml:space="preserve">Conde, B., </w:t>
      </w:r>
      <w:r w:rsidRPr="00667BEA">
        <w:rPr>
          <w:color w:val="auto"/>
        </w:rPr>
        <w:fldChar w:fldCharType="end"/>
      </w:r>
      <w:bookmarkStart w:id="222" w:name="bau010"/>
      <w:bookmarkEnd w:id="221"/>
      <w:r w:rsidRPr="00667BEA">
        <w:rPr>
          <w:color w:val="auto"/>
        </w:rPr>
        <w:fldChar w:fldCharType="begin"/>
      </w:r>
      <w:r w:rsidRPr="00667BEA">
        <w:rPr>
          <w:color w:val="auto"/>
        </w:rPr>
        <w:instrText xml:space="preserve"> HYPERLINK "https://www.sciencedirect.com/science/article/pii/S0141029617306077" \l "!" </w:instrText>
      </w:r>
      <w:r w:rsidRPr="00667BEA">
        <w:rPr>
          <w:color w:val="auto"/>
        </w:rPr>
        <w:fldChar w:fldCharType="separate"/>
      </w:r>
      <w:r w:rsidRPr="00667BEA">
        <w:rPr>
          <w:color w:val="auto"/>
        </w:rPr>
        <w:t>Ramos, L. F.,</w:t>
      </w:r>
      <w:r w:rsidRPr="00667BEA">
        <w:rPr>
          <w:color w:val="auto"/>
        </w:rPr>
        <w:fldChar w:fldCharType="end"/>
      </w:r>
      <w:bookmarkStart w:id="223" w:name="bau015"/>
      <w:bookmarkEnd w:id="222"/>
      <w:r w:rsidRPr="00667BEA">
        <w:rPr>
          <w:color w:val="auto"/>
        </w:rPr>
        <w:fldChar w:fldCharType="begin"/>
      </w:r>
      <w:r w:rsidRPr="00667BEA">
        <w:rPr>
          <w:color w:val="auto"/>
        </w:rPr>
        <w:instrText xml:space="preserve"> HYPERLINK "https://www.sciencedirect.com/science/article/pii/S0141029617306077" \l "!" </w:instrText>
      </w:r>
      <w:r w:rsidRPr="00667BEA">
        <w:rPr>
          <w:color w:val="auto"/>
        </w:rPr>
        <w:fldChar w:fldCharType="separate"/>
      </w:r>
      <w:r w:rsidRPr="00667BEA">
        <w:rPr>
          <w:color w:val="auto"/>
        </w:rPr>
        <w:t xml:space="preserve"> Oliveira, D.V., </w:t>
      </w:r>
      <w:r w:rsidRPr="00667BEA">
        <w:rPr>
          <w:color w:val="auto"/>
        </w:rPr>
        <w:fldChar w:fldCharType="end"/>
      </w:r>
      <w:bookmarkStart w:id="224" w:name="bau020"/>
      <w:bookmarkEnd w:id="223"/>
      <w:r w:rsidRPr="00667BEA">
        <w:rPr>
          <w:color w:val="auto"/>
        </w:rPr>
        <w:fldChar w:fldCharType="begin"/>
      </w:r>
      <w:r w:rsidRPr="00667BEA">
        <w:rPr>
          <w:color w:val="auto"/>
        </w:rPr>
        <w:instrText xml:space="preserve"> HYPERLINK "https://www.sciencedirect.com/science/article/pii/S0141029617306077" \l "!" </w:instrText>
      </w:r>
      <w:r w:rsidRPr="00667BEA">
        <w:rPr>
          <w:color w:val="auto"/>
        </w:rPr>
        <w:fldChar w:fldCharType="separate"/>
      </w:r>
      <w:r w:rsidRPr="00667BEA">
        <w:rPr>
          <w:color w:val="auto"/>
        </w:rPr>
        <w:t xml:space="preserve">Riveiro, B. V., and </w:t>
      </w:r>
      <w:r w:rsidRPr="00667BEA">
        <w:rPr>
          <w:color w:val="auto"/>
        </w:rPr>
        <w:fldChar w:fldCharType="end"/>
      </w:r>
      <w:bookmarkStart w:id="225" w:name="bau025"/>
      <w:bookmarkEnd w:id="224"/>
      <w:r w:rsidRPr="00667BEA">
        <w:rPr>
          <w:color w:val="auto"/>
        </w:rPr>
        <w:fldChar w:fldCharType="begin"/>
      </w:r>
      <w:r w:rsidRPr="00667BEA">
        <w:rPr>
          <w:color w:val="auto"/>
        </w:rPr>
        <w:instrText xml:space="preserve"> HYPERLINK "https://www.sciencedirect.com/science/article/pii/S0141029617306077" \l "!" </w:instrText>
      </w:r>
      <w:r w:rsidRPr="00667BEA">
        <w:rPr>
          <w:color w:val="auto"/>
        </w:rPr>
        <w:fldChar w:fldCharType="separate"/>
      </w:r>
      <w:r w:rsidRPr="00667BEA">
        <w:rPr>
          <w:color w:val="auto"/>
        </w:rPr>
        <w:t>Soll,</w:t>
      </w:r>
      <w:r w:rsidRPr="00667BEA">
        <w:rPr>
          <w:color w:val="auto"/>
        </w:rPr>
        <w:fldChar w:fldCharType="end"/>
      </w:r>
      <w:bookmarkEnd w:id="225"/>
      <w:r w:rsidRPr="00667BEA">
        <w:rPr>
          <w:color w:val="auto"/>
        </w:rPr>
        <w:t xml:space="preserve"> M. (2017). “Structural assessment of masonry arch bridges by combination of non-destructive testing techniques and three-dimensional numerical modelling: Application to Vilanova Bridge.” </w:t>
      </w:r>
      <w:hyperlink r:id="rId56" w:tooltip="Go to Engineering Structures on ScienceDirect" w:history="1">
        <w:r w:rsidRPr="00667BEA">
          <w:rPr>
            <w:color w:val="auto"/>
          </w:rPr>
          <w:t>Eng. Struct.</w:t>
        </w:r>
      </w:hyperlink>
      <w:hyperlink r:id="rId57" w:tooltip="Go to table of contents for this volume/issue" w:history="1">
        <w:r w:rsidRPr="00667BEA">
          <w:rPr>
            <w:color w:val="auto"/>
          </w:rPr>
          <w:t>,</w:t>
        </w:r>
      </w:hyperlink>
      <w:r w:rsidRPr="00667BEA">
        <w:rPr>
          <w:color w:val="auto"/>
        </w:rPr>
        <w:t xml:space="preserve"> 148(1). 621-638.</w:t>
      </w:r>
    </w:p>
    <w:p w14:paraId="3973B2EC"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Dubbs, N. C. (2012). “Development, validation, and assessment of a multiple model structural identification method.” Ph.D. thesis, Dept. of Civil, Architectural, and Environmental Engineering, Drexel Univ., Philadelphia.</w:t>
      </w:r>
    </w:p>
    <w:p w14:paraId="26A3D67C"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Dubbs, N. C., and Moon, F. L. (2015). “Comparison and Implementation of Multiple Model Structural Identification Methods.” J Struct. Eng., 141(11), https://doi.org/10.1061/(ASCE)ST.1943-541X.0001284</w:t>
      </w:r>
    </w:p>
    <w:p w14:paraId="76682936"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Elsener, B., Hug, A., Bürchler, D. and Böhni, H. (1996). "Evaluation of localized corrosion rate on steel in concrete by galvanostatic pulse technique." in: Corrosion of Reinforcement in Concrete Construction (Page, C. L., Bamforth, P., Figg, J. W., Ed.), Society of Chemical Industry, London, England, 264.</w:t>
      </w:r>
    </w:p>
    <w:p w14:paraId="1501F87A"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Geyer, C. (1992). “Practical Markov chain Monte Carlo.” Stat. Sci., 7(4), 473–483.</w:t>
      </w:r>
    </w:p>
    <w:p w14:paraId="07A61D8A" w14:textId="77777777" w:rsidR="00E14143" w:rsidRPr="00667BEA" w:rsidRDefault="00A02EDA" w:rsidP="00E14143">
      <w:pPr>
        <w:pStyle w:val="ListParagraph"/>
        <w:numPr>
          <w:ilvl w:val="0"/>
          <w:numId w:val="30"/>
        </w:numPr>
        <w:autoSpaceDE w:val="0"/>
        <w:autoSpaceDN w:val="0"/>
        <w:adjustRightInd w:val="0"/>
        <w:spacing w:after="0" w:line="360" w:lineRule="atLeast"/>
        <w:ind w:left="360"/>
        <w:jc w:val="both"/>
        <w:rPr>
          <w:color w:val="auto"/>
        </w:rPr>
      </w:pPr>
      <w:hyperlink r:id="rId58" w:history="1">
        <w:r w:rsidR="00E14143" w:rsidRPr="00667BEA">
          <w:rPr>
            <w:color w:val="auto"/>
          </w:rPr>
          <w:t>Gheitasi</w:t>
        </w:r>
      </w:hyperlink>
      <w:r w:rsidR="00E14143" w:rsidRPr="00667BEA">
        <w:rPr>
          <w:color w:val="auto"/>
        </w:rPr>
        <w:t>, A., and </w:t>
      </w:r>
      <w:hyperlink r:id="rId59" w:history="1">
        <w:r w:rsidR="00E14143" w:rsidRPr="00667BEA">
          <w:rPr>
            <w:color w:val="auto"/>
          </w:rPr>
          <w:t>Harris</w:t>
        </w:r>
      </w:hyperlink>
      <w:r w:rsidR="00E14143" w:rsidRPr="00667BEA">
        <w:rPr>
          <w:color w:val="auto"/>
        </w:rPr>
        <w:t>, D. K. (2015). “Integration of Element Inspection Data in Model Updating and Performance Evaluation of In-Service Bridge Superstructures.” SEI Structures Congress, Portland, OR, 392-403.</w:t>
      </w:r>
    </w:p>
    <w:bookmarkStart w:id="226" w:name="bau0005"/>
    <w:p w14:paraId="0AC7F9F9"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fldChar w:fldCharType="begin"/>
      </w:r>
      <w:r w:rsidRPr="00667BEA">
        <w:rPr>
          <w:color w:val="auto"/>
        </w:rPr>
        <w:instrText xml:space="preserve"> HYPERLINK "https://www.sciencedirect.com/science/article/pii/S0926580517305678" \l "!" </w:instrText>
      </w:r>
      <w:r w:rsidRPr="00667BEA">
        <w:rPr>
          <w:color w:val="auto"/>
        </w:rPr>
        <w:fldChar w:fldCharType="separate"/>
      </w:r>
      <w:r w:rsidRPr="00667BEA">
        <w:rPr>
          <w:color w:val="auto"/>
        </w:rPr>
        <w:t>Ghodoosi, F.,</w:t>
      </w:r>
      <w:r w:rsidRPr="00667BEA">
        <w:rPr>
          <w:color w:val="auto"/>
        </w:rPr>
        <w:fldChar w:fldCharType="end"/>
      </w:r>
      <w:bookmarkStart w:id="227" w:name="bau0010"/>
      <w:bookmarkEnd w:id="226"/>
      <w:r w:rsidRPr="00667BEA">
        <w:rPr>
          <w:color w:val="auto"/>
        </w:rPr>
        <w:t xml:space="preserve"> </w:t>
      </w:r>
      <w:hyperlink r:id="rId60" w:anchor="!" w:history="1">
        <w:r w:rsidRPr="00667BEA">
          <w:rPr>
            <w:color w:val="auto"/>
          </w:rPr>
          <w:t xml:space="preserve">Bagchi, A., </w:t>
        </w:r>
      </w:hyperlink>
      <w:bookmarkStart w:id="228" w:name="bau0015"/>
      <w:bookmarkEnd w:id="227"/>
      <w:r w:rsidRPr="00667BEA">
        <w:rPr>
          <w:color w:val="auto"/>
        </w:rPr>
        <w:fldChar w:fldCharType="begin"/>
      </w:r>
      <w:r w:rsidRPr="00667BEA">
        <w:rPr>
          <w:color w:val="auto"/>
        </w:rPr>
        <w:instrText xml:space="preserve"> HYPERLINK "https://www.sciencedirect.com/science/article/pii/S0926580517305678" \l "!" </w:instrText>
      </w:r>
      <w:r w:rsidRPr="00667BEA">
        <w:rPr>
          <w:color w:val="auto"/>
        </w:rPr>
        <w:fldChar w:fldCharType="separate"/>
      </w:r>
      <w:r w:rsidRPr="00667BEA">
        <w:rPr>
          <w:color w:val="auto"/>
        </w:rPr>
        <w:t>Zayed,</w:t>
      </w:r>
      <w:r w:rsidRPr="00667BEA">
        <w:rPr>
          <w:color w:val="auto"/>
        </w:rPr>
        <w:fldChar w:fldCharType="end"/>
      </w:r>
      <w:bookmarkStart w:id="229" w:name="bau0020"/>
      <w:bookmarkEnd w:id="228"/>
      <w:r w:rsidRPr="00667BEA">
        <w:rPr>
          <w:color w:val="auto"/>
        </w:rPr>
        <w:t xml:space="preserve"> T., and </w:t>
      </w:r>
      <w:hyperlink r:id="rId61" w:anchor="!" w:history="1">
        <w:r w:rsidRPr="00667BEA">
          <w:rPr>
            <w:color w:val="auto"/>
          </w:rPr>
          <w:t>Hosseini</w:t>
        </w:r>
      </w:hyperlink>
      <w:bookmarkEnd w:id="229"/>
      <w:r w:rsidRPr="00667BEA">
        <w:rPr>
          <w:color w:val="auto"/>
        </w:rPr>
        <w:t xml:space="preserve">, M. R. (2018). “Method for developing and updating deterioration models for concrete bridge decks using GPR data.” </w:t>
      </w:r>
      <w:hyperlink r:id="rId62" w:tooltip="Go to Automation in Construction on ScienceDirect" w:history="1">
        <w:r w:rsidRPr="00667BEA">
          <w:rPr>
            <w:color w:val="auto"/>
          </w:rPr>
          <w:t>Automation in Construction</w:t>
        </w:r>
      </w:hyperlink>
      <w:r w:rsidRPr="00667BEA">
        <w:rPr>
          <w:color w:val="auto"/>
        </w:rPr>
        <w:t>, 91, 133-141.</w:t>
      </w:r>
    </w:p>
    <w:p w14:paraId="34CD79D5"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Ghorbanpoor, A., Borchelt, R., Edwards, M., and Abdel Salam, E. (2000). “Magnetic-Based NDE of Prestressed and Post-Tensioned Concrete Members: The MFL System.” FHWA-RD-00-026, Federal Highway Administration, Mclean, VA.</w:t>
      </w:r>
    </w:p>
    <w:p w14:paraId="49C7B8F2"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Glaser, R. E., Lee, L. C., Nitao, J. J., Hickling, T. L., and Hanley, W. G. (2007). “Markov chain Monte Carlo-based method for flaw detection in beams.” J. Eng. Mech., 133(12), 1258–1267.</w:t>
      </w:r>
    </w:p>
    <w:p w14:paraId="0E0EEA38"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Goulet, J., Kripakaran, P., and Smith, I. (2010). “Multimodel structural performance monitoring.” J. Struct. Eng., 136(10), 1309–1318.</w:t>
      </w:r>
    </w:p>
    <w:p w14:paraId="6D3C12B3"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Green, P. (2003). “Trans-dimensional Markov chain Monte Carlo.” Highly structured stochastic systems, Oxford University Press, Bristol, UK.</w:t>
      </w:r>
    </w:p>
    <w:p w14:paraId="34A64B3F"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Gucunski, N., Imani, A., and Romero, F. et al. (2013). “Nondestructive Testing to Identify Concrete Bridge Deck Deterioration.” Report S2- R06A-RR-1, SHRP2 Renewal Research, Transportation Research Board, Washington, DC.</w:t>
      </w:r>
    </w:p>
    <w:p w14:paraId="6AA19137"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Gucunski, N., Romero, F., Kruschwitz, S., Feldmann, R., Parvardeh, H. (2011). “Comprehensive Bridge Deck Deterioration Mapping of Nine Bridges by Nondestructive Evaluation Technologies.” Project SPR-NDEB(90)-8H-00, Center for Advanced Infrastructure and Transportation (CAIT), Rutgers University, Piscataway, NJ.</w:t>
      </w:r>
    </w:p>
    <w:p w14:paraId="534CE94F"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Gucunski, N., Pailes, B., Kim, J., Azari, H., and Dinh, K. (2016). “Capture and Quantification of Deterioration Progression in Concrete Bridge Decks through Periodical NDE Surveys.” J. Infrastruct. Syst., 23(1), B401600.</w:t>
      </w:r>
    </w:p>
    <w:p w14:paraId="489F5EFB"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 xml:space="preserve">Hagemaier, J.D. (1990). “Fundamentals of Eddy Current Testing.” The American Society for Nondestructive Testing Inc., Columbus, OH. </w:t>
      </w:r>
    </w:p>
    <w:p w14:paraId="250B9083"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He, X., Moaveni, B., Conte, J., Elgamal, A., and Masri, S. (2009). “System identification of Alfred Zampa Memorial Bridge using dynamic field test data.” J. Struct. Eng., 135(1), 54–66.</w:t>
      </w:r>
    </w:p>
    <w:p w14:paraId="47B3B673"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Hjelmstad, K., Wood, S., and Clark, S. (1992). “Mutual residual energy method for parameter estimation in structures.” J. Struct. Eng., 118(1), 223– 242.</w:t>
      </w:r>
    </w:p>
    <w:p w14:paraId="546B30D8"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Huang, M., Jiang, L., Liaw, K.P., Brooks, R.C., Seeley, R. and Klarstrom, L.D. (1998). "Using Acoustic Emission in Fatigue and Fracture Materials Research." The Minerals, Metals &amp; Materials Society, Pittsburgh, PA.</w:t>
      </w:r>
    </w:p>
    <w:p w14:paraId="2F3DAADB"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Imregun, M., and Visser, W. J. (1991). “A review of model updating techniques.” Shock Vib. Digest, 23(1), 9–20.</w:t>
      </w:r>
    </w:p>
    <w:p w14:paraId="6BD06BF9" w14:textId="77777777" w:rsidR="00E14143" w:rsidRPr="00667BEA" w:rsidRDefault="00A02EDA" w:rsidP="00E14143">
      <w:pPr>
        <w:pStyle w:val="ListParagraph"/>
        <w:numPr>
          <w:ilvl w:val="0"/>
          <w:numId w:val="30"/>
        </w:numPr>
        <w:autoSpaceDE w:val="0"/>
        <w:autoSpaceDN w:val="0"/>
        <w:adjustRightInd w:val="0"/>
        <w:spacing w:after="0" w:line="360" w:lineRule="atLeast"/>
        <w:ind w:left="360"/>
        <w:jc w:val="both"/>
        <w:rPr>
          <w:color w:val="auto"/>
        </w:rPr>
      </w:pPr>
      <w:hyperlink r:id="rId63" w:history="1">
        <w:r w:rsidR="00E14143" w:rsidRPr="00667BEA">
          <w:rPr>
            <w:color w:val="auto"/>
          </w:rPr>
          <w:t>Jang</w:t>
        </w:r>
      </w:hyperlink>
      <w:r w:rsidR="00E14143" w:rsidRPr="00667BEA">
        <w:rPr>
          <w:color w:val="auto"/>
        </w:rPr>
        <w:t>, S., </w:t>
      </w:r>
      <w:hyperlink r:id="rId64" w:history="1">
        <w:r w:rsidR="00E14143" w:rsidRPr="00667BEA">
          <w:rPr>
            <w:color w:val="auto"/>
          </w:rPr>
          <w:t>Li</w:t>
        </w:r>
      </w:hyperlink>
      <w:r w:rsidR="00E14143" w:rsidRPr="00667BEA">
        <w:rPr>
          <w:color w:val="auto"/>
        </w:rPr>
        <w:t>, J., and </w:t>
      </w:r>
      <w:hyperlink r:id="rId65" w:history="1">
        <w:r w:rsidR="00E14143" w:rsidRPr="00667BEA">
          <w:rPr>
            <w:color w:val="auto"/>
          </w:rPr>
          <w:t>Spencer, B. F. (2013).</w:t>
        </w:r>
      </w:hyperlink>
      <w:r w:rsidR="00E14143" w:rsidRPr="00667BEA">
        <w:rPr>
          <w:color w:val="auto"/>
        </w:rPr>
        <w:t xml:space="preserve"> “Corrosion Estimation of a Historic Truss Bridge Using Model Updating.” </w:t>
      </w:r>
      <w:hyperlink r:id="rId66" w:history="1">
        <w:r w:rsidR="00E14143" w:rsidRPr="00667BEA">
          <w:rPr>
            <w:color w:val="auto"/>
          </w:rPr>
          <w:t>J.</w:t>
        </w:r>
      </w:hyperlink>
      <w:r w:rsidR="00E14143" w:rsidRPr="00667BEA">
        <w:rPr>
          <w:color w:val="auto"/>
        </w:rPr>
        <w:t xml:space="preserve"> Bridge Eng., 18(7), </w:t>
      </w:r>
      <w:hyperlink r:id="rId67" w:history="1">
        <w:r w:rsidR="00E14143" w:rsidRPr="00667BEA">
          <w:rPr>
            <w:color w:val="auto"/>
          </w:rPr>
          <w:t>https://doi.org/10.1061/(ASCE)BE.1943-5592.0000403</w:t>
        </w:r>
      </w:hyperlink>
    </w:p>
    <w:p w14:paraId="35CB162F"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Kozlov, V.N., Samokrutov, A. A., Shevaldykin, V. G. (2006). "Ultrasonic Equipment for Evaluation of Concrete Structures Based on Transducers with Dry Point Contact." In Proceedings of the NDE Conference on Civil Engineering, St. Louis, MO.</w:t>
      </w:r>
    </w:p>
    <w:p w14:paraId="4B1EE41D"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Kripakaran, P., and Smith, I. F. C. (2008). “Damage identification in truss bridges using multiple models.” 15th EG-ICE Workshop on Intelligent Computing in Engineering (ICE08), Plymouth, U.K.</w:t>
      </w:r>
    </w:p>
    <w:p w14:paraId="7B21FA9B"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Liu, S. C., and Yao, J. T. P. (1978). “Structural identification concept.” J. Struct. Div., 104(12), 1845–1858.</w:t>
      </w:r>
    </w:p>
    <w:p w14:paraId="619816D9" w14:textId="77777777" w:rsidR="00E14143" w:rsidRPr="001008E5"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Maierhofer, C., Arndt, R., Rollig, M., Rieck, C., Walther, A., Scheel, H., and Hillemeier, B. (2006). "Application of Impulse-Thermography for Non-Destructive Assessment of Concrete Structures," Cem. Con. Composites, 28(4), 393-401.</w:t>
      </w:r>
    </w:p>
    <w:p w14:paraId="22B17D7E"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Mares, C., Mottershead, J. E., and Friswell, M. I. (2000). “Selection and updating of parameters for the GARTEUR SM-AG19 testbed.” Proc. Int. Conf. for Noise and Vibration Engineering (ISMA), 25th Int. Seminar on Modal Analysis, 635–640.</w:t>
      </w:r>
    </w:p>
    <w:p w14:paraId="0E280B84" w14:textId="77777777" w:rsidR="00E14143"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Mariscotti, M.A.J., Jalinoos, F., Frigerio, T., Ruffolo, M., and Thieberger, P. (2009). "Gamma-Ray Imaging for Void and Corrosion Assessment." Concrete International, 31(11), 48-53.</w:t>
      </w:r>
    </w:p>
    <w:p w14:paraId="314E7808" w14:textId="77777777" w:rsidR="00E14143" w:rsidRPr="001008E5" w:rsidRDefault="00E14143" w:rsidP="00E14143">
      <w:pPr>
        <w:pStyle w:val="ListParagraph"/>
        <w:numPr>
          <w:ilvl w:val="0"/>
          <w:numId w:val="30"/>
        </w:numPr>
        <w:autoSpaceDE w:val="0"/>
        <w:autoSpaceDN w:val="0"/>
        <w:adjustRightInd w:val="0"/>
        <w:spacing w:after="0" w:line="360" w:lineRule="atLeast"/>
        <w:ind w:left="360"/>
        <w:jc w:val="both"/>
        <w:rPr>
          <w:color w:val="auto"/>
        </w:rPr>
      </w:pPr>
      <w:r>
        <w:rPr>
          <w:color w:val="auto"/>
        </w:rPr>
        <w:t>Masceri</w:t>
      </w:r>
      <w:r w:rsidRPr="00667BEA">
        <w:rPr>
          <w:color w:val="auto"/>
        </w:rPr>
        <w:t xml:space="preserve">, </w:t>
      </w:r>
      <w:r>
        <w:rPr>
          <w:color w:val="auto"/>
        </w:rPr>
        <w:t>D</w:t>
      </w:r>
      <w:r w:rsidRPr="00667BEA">
        <w:rPr>
          <w:color w:val="auto"/>
        </w:rPr>
        <w:t xml:space="preserve">. </w:t>
      </w:r>
      <w:r>
        <w:rPr>
          <w:color w:val="auto"/>
        </w:rPr>
        <w:t>R</w:t>
      </w:r>
      <w:r w:rsidRPr="00667BEA">
        <w:rPr>
          <w:color w:val="auto"/>
        </w:rPr>
        <w:t>. (201</w:t>
      </w:r>
      <w:r>
        <w:rPr>
          <w:color w:val="auto"/>
        </w:rPr>
        <w:t>5</w:t>
      </w:r>
      <w:r w:rsidRPr="00667BEA">
        <w:rPr>
          <w:color w:val="auto"/>
        </w:rPr>
        <w:t>). “</w:t>
      </w:r>
      <w:r w:rsidRPr="001008E5">
        <w:rPr>
          <w:color w:val="auto"/>
        </w:rPr>
        <w:t>Examination of Bridge Performance through the Extension of Simulation Modeling and Structural Identification to Large Populations of Structures</w:t>
      </w:r>
      <w:r w:rsidRPr="00667BEA">
        <w:rPr>
          <w:color w:val="auto"/>
        </w:rPr>
        <w:t>.” Ph.D. thesis, Dept. of Civil, Architectural, and Environmental Engineering, Drexel Univ., Philadelphia.</w:t>
      </w:r>
    </w:p>
    <w:p w14:paraId="2A5FA3C6"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McGogney, C. (1995). “Magnetic Flux Leakage for Bridge Inspection.” Nondestructive Testing Methods for Civil Infrastructure, A Collection of Expanded Papers on Nondestructive Testing from Structures Congress '93, 31-44.</w:t>
      </w:r>
    </w:p>
    <w:p w14:paraId="321AA6BE"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McKay, M. D., Beckman, R. J., and Conover, W. J. (1979). “A comparison of three methods for selecting values of input variables in the analysis of output from a computer code.” Technometrics, 21(2), 239–245.</w:t>
      </w:r>
    </w:p>
    <w:p w14:paraId="437B8943"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Millard, S.G., and DTI DME 5.1 Consortium (2003). “Measuring the Corrosion Rate of Reinforced Concrete Using Linear Polarisation Resistance.” Good Practice Guide No. 132, Concrete Society, pp. 36-38.</w:t>
      </w:r>
    </w:p>
    <w:p w14:paraId="754D98B1"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Moore, M., Phares, B., and Washer, G. (2004). “Guidelines for Ultrasonic Inspection of Hanger Pins.” FHWA, USDOT, Washington, DC.</w:t>
      </w:r>
    </w:p>
    <w:p w14:paraId="3CE7B7D6"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Morassi, A., and Stefano, T. (2008). “Dynamic testing for structural identification of a bridge.” J. Bridge Eng., 13(6), 573–585.</w:t>
      </w:r>
    </w:p>
    <w:p w14:paraId="20845832"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Mottershead, J. E., and Friswell, M. I. (1993). “Model updating in structural dynamics: A survey.” J. Sound Vib., 167(2), 347–375.</w:t>
      </w:r>
    </w:p>
    <w:p w14:paraId="10384CA2"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NCHRP Report 234 (1998). “Manual for Bridge Rating through Load Testing.” NCHRP Research Results Digest, Transportation Research Board, National Research Council, Washington, DC.</w:t>
      </w:r>
    </w:p>
    <w:p w14:paraId="5AE0ADDA"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NCHRP Report 312 (1988). “Condition Surveys of Concrete Bridge Components.” NCHRP Report 312, Transportation Research Board, National Research Council, Washington, DC.</w:t>
      </w:r>
    </w:p>
    <w:p w14:paraId="787A7D93"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Olympus NDT, Inc. (2007). “Advances in Phased Array Ultrasonic Technology Applications” Waltham, MA.</w:t>
      </w:r>
    </w:p>
    <w:p w14:paraId="0E307A80"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Pan, Q., Grimmelsman, K., Moon, F., and Aktan, E. (2011). “Mitigating epistemic uncertainty in structural identification: Case study for a longspan steel arch bridge.” J. Struct. Eng., 137(1), https://doi.org/10.1061/(ASCE)ST.1943-541X.0000248</w:t>
      </w:r>
    </w:p>
    <w:p w14:paraId="74D82AFB"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Pimentel, M., Figueiras, J., Mariscotti, M., Thieberger, P. (2010). "Gamma-Ray Inspection of Post Tensioning Cables in a Concrete Bridge." Structural Faults and Repair, 13th International Conference, Edinburgh, Scotland.</w:t>
      </w:r>
    </w:p>
    <w:p w14:paraId="23F5DF03"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 xml:space="preserve">Robert-Nicoud, Y., Raphael, B., Burdet, O., and Smith, I. F. C. (2005a). “Model identification of bridges using measurement data.” Comput. Aided Civ. Infrastruct. Eng., 20(2), 118–131. </w:t>
      </w:r>
    </w:p>
    <w:p w14:paraId="2A794B6F"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Robert-Nicoud, Y., Raphael, B., and Smith, I. (2005b). “System identification through model composition and stochastic search.” J. Comput. Civ. Eng., 19(3), 239–247.</w:t>
      </w:r>
    </w:p>
    <w:p w14:paraId="0A4FB6E5" w14:textId="77777777" w:rsidR="00E14143" w:rsidRPr="00667BEA" w:rsidRDefault="00A02EDA" w:rsidP="00E14143">
      <w:pPr>
        <w:pStyle w:val="ListParagraph"/>
        <w:numPr>
          <w:ilvl w:val="0"/>
          <w:numId w:val="30"/>
        </w:numPr>
        <w:autoSpaceDE w:val="0"/>
        <w:autoSpaceDN w:val="0"/>
        <w:adjustRightInd w:val="0"/>
        <w:spacing w:after="0" w:line="360" w:lineRule="atLeast"/>
        <w:ind w:left="360"/>
        <w:jc w:val="both"/>
        <w:rPr>
          <w:color w:val="auto"/>
        </w:rPr>
      </w:pPr>
      <w:hyperlink r:id="rId68" w:history="1">
        <w:r w:rsidR="00E14143" w:rsidRPr="00667BEA">
          <w:rPr>
            <w:color w:val="auto"/>
          </w:rPr>
          <w:t>Sanayei</w:t>
        </w:r>
      </w:hyperlink>
      <w:r w:rsidR="00E14143" w:rsidRPr="00667BEA">
        <w:rPr>
          <w:color w:val="auto"/>
        </w:rPr>
        <w:t xml:space="preserve">, M., Bell, E. S., </w:t>
      </w:r>
      <w:hyperlink r:id="rId69" w:history="1">
        <w:r w:rsidR="00E14143" w:rsidRPr="00667BEA">
          <w:rPr>
            <w:color w:val="auto"/>
          </w:rPr>
          <w:t>Javdekar</w:t>
        </w:r>
      </w:hyperlink>
      <w:r w:rsidR="00E14143" w:rsidRPr="00667BEA">
        <w:rPr>
          <w:color w:val="auto"/>
        </w:rPr>
        <w:t xml:space="preserve">, C. N., </w:t>
      </w:r>
      <w:hyperlink r:id="rId70" w:history="1">
        <w:r w:rsidR="00E14143" w:rsidRPr="00667BEA">
          <w:rPr>
            <w:color w:val="auto"/>
          </w:rPr>
          <w:t>Edelmann</w:t>
        </w:r>
      </w:hyperlink>
      <w:r w:rsidR="00E14143" w:rsidRPr="00667BEA">
        <w:rPr>
          <w:color w:val="auto"/>
        </w:rPr>
        <w:t xml:space="preserve">, J. L., and Slavsky, E. (2006). “Damage Localization and Finite-Element Model Updating Using Multiresponse NDT Data.” </w:t>
      </w:r>
      <w:hyperlink r:id="rId71" w:history="1">
        <w:r w:rsidR="00E14143" w:rsidRPr="00667BEA">
          <w:rPr>
            <w:color w:val="auto"/>
          </w:rPr>
          <w:t>J</w:t>
        </w:r>
      </w:hyperlink>
      <w:r w:rsidR="00E14143" w:rsidRPr="00667BEA">
        <w:rPr>
          <w:color w:val="auto"/>
        </w:rPr>
        <w:t xml:space="preserve"> Bridge Eng., 11(6), </w:t>
      </w:r>
      <w:hyperlink r:id="rId72" w:history="1">
        <w:r w:rsidR="00E14143" w:rsidRPr="00667BEA">
          <w:rPr>
            <w:color w:val="auto"/>
          </w:rPr>
          <w:t>https://doi.org/10.1061/(ASCE)1084-0702(2006)11:6(688)</w:t>
        </w:r>
      </w:hyperlink>
    </w:p>
    <w:p w14:paraId="2F28334D"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Sanayei, M., McClain, J., Wadia-Fascetti, S., and Santini, E. (1999). “Parameter estimation incorporating modal data and boundary conditions.” J. Struct. Eng., 125(9), 1048–1055.</w:t>
      </w:r>
    </w:p>
    <w:p w14:paraId="3444EF15" w14:textId="77777777" w:rsidR="00E14143" w:rsidRPr="00667BEA" w:rsidRDefault="00A02EDA" w:rsidP="00E14143">
      <w:pPr>
        <w:pStyle w:val="ListParagraph"/>
        <w:numPr>
          <w:ilvl w:val="0"/>
          <w:numId w:val="30"/>
        </w:numPr>
        <w:autoSpaceDE w:val="0"/>
        <w:autoSpaceDN w:val="0"/>
        <w:adjustRightInd w:val="0"/>
        <w:spacing w:after="0" w:line="360" w:lineRule="atLeast"/>
        <w:ind w:left="360"/>
        <w:jc w:val="both"/>
        <w:rPr>
          <w:color w:val="auto"/>
        </w:rPr>
      </w:pPr>
      <w:hyperlink r:id="rId73" w:history="1">
        <w:r w:rsidR="00E14143" w:rsidRPr="00667BEA">
          <w:rPr>
            <w:color w:val="auto"/>
          </w:rPr>
          <w:t>Sanayei</w:t>
        </w:r>
      </w:hyperlink>
      <w:r w:rsidR="00E14143" w:rsidRPr="00667BEA">
        <w:rPr>
          <w:color w:val="auto"/>
        </w:rPr>
        <w:t>, M., </w:t>
      </w:r>
      <w:hyperlink r:id="rId74" w:history="1">
        <w:r w:rsidR="00E14143" w:rsidRPr="00667BEA">
          <w:rPr>
            <w:color w:val="auto"/>
          </w:rPr>
          <w:t>Phelps</w:t>
        </w:r>
      </w:hyperlink>
      <w:r w:rsidR="00E14143" w:rsidRPr="00667BEA">
        <w:rPr>
          <w:color w:val="auto"/>
        </w:rPr>
        <w:t>, J. E.,</w:t>
      </w:r>
      <w:hyperlink r:id="rId75" w:history="1">
        <w:r w:rsidR="00E14143" w:rsidRPr="00667BEA">
          <w:rPr>
            <w:color w:val="auto"/>
          </w:rPr>
          <w:t xml:space="preserve"> Sipple</w:t>
        </w:r>
      </w:hyperlink>
      <w:r w:rsidR="00E14143" w:rsidRPr="00667BEA">
        <w:rPr>
          <w:color w:val="auto"/>
        </w:rPr>
        <w:t>, J. D., Bell, E. S., and </w:t>
      </w:r>
      <w:hyperlink r:id="rId76" w:history="1">
        <w:r w:rsidR="00E14143" w:rsidRPr="00667BEA">
          <w:rPr>
            <w:color w:val="auto"/>
          </w:rPr>
          <w:t>Brenner</w:t>
        </w:r>
      </w:hyperlink>
      <w:r w:rsidR="00E14143" w:rsidRPr="00667BEA">
        <w:rPr>
          <w:color w:val="auto"/>
        </w:rPr>
        <w:t xml:space="preserve">, B. R. (2012). “Instrumentation, Nondestructive Testing, and Finite-Element Model Updating for Bridge Evaluation Using Strain Measurements.” </w:t>
      </w:r>
      <w:hyperlink r:id="rId77" w:history="1">
        <w:r w:rsidR="00E14143" w:rsidRPr="00667BEA">
          <w:rPr>
            <w:color w:val="auto"/>
          </w:rPr>
          <w:t>J</w:t>
        </w:r>
      </w:hyperlink>
      <w:r w:rsidR="00E14143" w:rsidRPr="00667BEA">
        <w:rPr>
          <w:color w:val="auto"/>
        </w:rPr>
        <w:t xml:space="preserve"> Bridge Eng., 17(1),  </w:t>
      </w:r>
      <w:hyperlink r:id="rId78" w:history="1">
        <w:r w:rsidR="00E14143" w:rsidRPr="00667BEA">
          <w:rPr>
            <w:color w:val="auto"/>
          </w:rPr>
          <w:t>https://doi.org/10.1061/(ASCE)BE.1943-5592.0000228</w:t>
        </w:r>
      </w:hyperlink>
    </w:p>
    <w:p w14:paraId="5394D7DD"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Sansalone, M., and Carino, N. (1989). “Detecting Delamination in Concrete Slabs with and without Overlays Using the Impact-Echo Method.” ACI Mat. J., 86(2), 175–184.</w:t>
      </w:r>
    </w:p>
    <w:p w14:paraId="102A0DF5"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Sigurdardottir, D. H., and Glisic, B. (2013). “Neutral axis as damage sensitive feature.” Smart Mater. Struct., 22(7),  http://dx.doi.org/10.1088/0964-1726/22/7/075030</w:t>
      </w:r>
    </w:p>
    <w:p w14:paraId="38662D39"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Smith, I. F., and Saitta, S. (2008). “Improving knowledge of structural system behavior through multiple models.” J. Struct. Eng., 134(4), 553–561.</w:t>
      </w:r>
    </w:p>
    <w:p w14:paraId="42E1A68B"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Sørensen, H.E. and Frølund, T. (2002). "Monitoring of Reinforcement Corrosion in Marine Concrete Structures by the Galvanostatic Pulse Method." Proceeding of International Conference on Concrete in Marine Environments, Hanoi, Vietnam.</w:t>
      </w:r>
    </w:p>
    <w:p w14:paraId="65BEFD3B"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Stein, M. (1987). “Large sample properties of simulations using Latin hypercube sampling.” Technometrics, 29(2), 143–151.</w:t>
      </w:r>
    </w:p>
    <w:p w14:paraId="6B05BF5C"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Stern M. A. (1957). “Electrochemical Polarization: A Theoretical Analysis of the Shape of Polarization Curves.” J. Electrochemical Society, 104, 56-63.</w:t>
      </w:r>
    </w:p>
    <w:p w14:paraId="568B2116"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Strategic Highway Research Program (2015). “SHRP2 NDToolbox.” (Website), Washington, DC, Accessed online: February 2015.</w:t>
      </w:r>
    </w:p>
    <w:p w14:paraId="32811BCA"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Szilẚgyi, K., Borosnyói A., and Zsigovicset, I. (2010). “Rebound surface hardness of concrete: Introduction of an empirical constitutive model.” Const. Bldg. Mat., 25, 2480-2487.</w:t>
      </w:r>
    </w:p>
    <w:p w14:paraId="1E13E336"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Washer, G., et al., "Environmental Factors for the Thermographic Inspection of Highway Bridges." International Conference of NDE/NDT for Highway and Bridges, Structural Materials Technology (SMT) Proceedings Oakland, CA, September 9-12, 2008.</w:t>
      </w:r>
    </w:p>
    <w:p w14:paraId="7C004563"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Weidner, J. S. (2012). “Structural Identification of a Complex Structure using both Conventional and Multiple Model Approaches.” Ph.D. thesis, Dept. of Civil, Architectural, and Environmental Engineering, Drexel Univ., Philadelphia.</w:t>
      </w:r>
    </w:p>
    <w:p w14:paraId="3172DEB4"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Wenzel, H., Veit-Egerer, R., and Widmann, M. (2013). “Life Cycle Analysis Applied to the New Jersey Case Study.” In Industrial Safety and Life Cycle Engineering (IRIS) (H. Wenzel, ed.), VCE Vienna Consulting Engineers ZT GmbH, Vienna, Austria, 443–464.</w:t>
      </w:r>
    </w:p>
    <w:p w14:paraId="1ED65D0F"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Yarnold, M. and Moon, F. L. (2015). “Temperature-based structural health monitoring baseline for long-span bridges.” Eng. Struct., 86, 157-167.</w:t>
      </w:r>
    </w:p>
    <w:p w14:paraId="20BCCEBC"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Yarnold, M. and Weidner, J. (2016). “Monitoring of a Bascule Bridge during Rehabilitation.” Bridge Struct., 12(1-2), 33-40.</w:t>
      </w:r>
    </w:p>
    <w:p w14:paraId="0653C450"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 xml:space="preserve">Yarnold, M., Moon, F. L., and Aktan, A. E. (2015). “Temperature-based structural identification of long span bridges.” J. Struct. Eng., 141(11),  </w:t>
      </w:r>
      <w:hyperlink r:id="rId79" w:history="1">
        <w:r w:rsidRPr="00667BEA">
          <w:rPr>
            <w:color w:val="auto"/>
          </w:rPr>
          <w:t>https://doi.org/10.1061/(ASCE)ST.1943-541X.0001270</w:t>
        </w:r>
      </w:hyperlink>
    </w:p>
    <w:p w14:paraId="569EE583" w14:textId="77777777" w:rsidR="00E14143" w:rsidRPr="00667BEA" w:rsidRDefault="00A02EDA" w:rsidP="00E14143">
      <w:pPr>
        <w:pStyle w:val="ListParagraph"/>
        <w:numPr>
          <w:ilvl w:val="0"/>
          <w:numId w:val="30"/>
        </w:numPr>
        <w:autoSpaceDE w:val="0"/>
        <w:autoSpaceDN w:val="0"/>
        <w:adjustRightInd w:val="0"/>
        <w:spacing w:after="0" w:line="360" w:lineRule="atLeast"/>
        <w:ind w:left="360"/>
        <w:jc w:val="both"/>
        <w:rPr>
          <w:color w:val="auto"/>
        </w:rPr>
      </w:pPr>
      <w:hyperlink r:id="rId80" w:history="1">
        <w:r w:rsidR="00E14143" w:rsidRPr="00667BEA">
          <w:rPr>
            <w:color w:val="auto"/>
          </w:rPr>
          <w:t>Yost</w:t>
        </w:r>
      </w:hyperlink>
      <w:r w:rsidR="00E14143" w:rsidRPr="00667BEA">
        <w:rPr>
          <w:color w:val="auto"/>
        </w:rPr>
        <w:t xml:space="preserve">, J. R., </w:t>
      </w:r>
      <w:hyperlink r:id="rId81" w:history="1">
        <w:r w:rsidR="00E14143" w:rsidRPr="00667BEA">
          <w:rPr>
            <w:color w:val="auto"/>
          </w:rPr>
          <w:t>Schulz</w:t>
        </w:r>
      </w:hyperlink>
      <w:r w:rsidR="00E14143" w:rsidRPr="00667BEA">
        <w:rPr>
          <w:color w:val="auto"/>
        </w:rPr>
        <w:t>, J. L., and </w:t>
      </w:r>
      <w:hyperlink r:id="rId82" w:history="1">
        <w:r w:rsidR="00E14143" w:rsidRPr="00667BEA">
          <w:rPr>
            <w:color w:val="auto"/>
          </w:rPr>
          <w:t>Commander</w:t>
        </w:r>
      </w:hyperlink>
      <w:r w:rsidR="00E14143" w:rsidRPr="00667BEA">
        <w:rPr>
          <w:color w:val="auto"/>
        </w:rPr>
        <w:t>, B. C. (2005). “Using NDT Data for Finite Element Model Calibration and Load Rating of Bridges.” Structures Congress, New York, NY.</w:t>
      </w:r>
    </w:p>
    <w:p w14:paraId="28D7B220" w14:textId="77777777" w:rsidR="00E14143" w:rsidRPr="00667BEA" w:rsidRDefault="00E14143" w:rsidP="00E14143">
      <w:pPr>
        <w:pStyle w:val="ListParagraph"/>
        <w:numPr>
          <w:ilvl w:val="0"/>
          <w:numId w:val="30"/>
        </w:numPr>
        <w:autoSpaceDE w:val="0"/>
        <w:autoSpaceDN w:val="0"/>
        <w:adjustRightInd w:val="0"/>
        <w:spacing w:after="0" w:line="360" w:lineRule="atLeast"/>
        <w:ind w:left="360"/>
        <w:jc w:val="both"/>
        <w:rPr>
          <w:color w:val="auto"/>
        </w:rPr>
      </w:pPr>
      <w:r w:rsidRPr="00667BEA">
        <w:rPr>
          <w:color w:val="auto"/>
        </w:rPr>
        <w:t>Zhou, Y., Prader,J., Weidner, J., Dubbs, N., Moon, F., and Aktan, A. E. (2012). “Structural Identification of a Deteriorated Reinforced Concrete Bridge.” J. Bridge Eng., 17(5), 774-787.</w:t>
      </w:r>
    </w:p>
    <w:p w14:paraId="5066560D" w14:textId="77777777" w:rsidR="009131C5" w:rsidRDefault="009131C5" w:rsidP="00B06575">
      <w:pPr>
        <w:pStyle w:val="BodyText"/>
        <w:spacing w:after="0"/>
        <w:rPr>
          <w:ins w:id="230" w:author="Babanajad, Saeed" w:date="2019-03-15T17:49:00Z"/>
          <w:rFonts w:ascii="Cambria" w:eastAsiaTheme="majorEastAsia" w:hAnsi="Cambria" w:cstheme="majorBidi"/>
          <w:b/>
          <w:color w:val="000000"/>
          <w:sz w:val="28"/>
          <w:szCs w:val="28"/>
        </w:rPr>
      </w:pPr>
    </w:p>
    <w:p w14:paraId="01000DDD" w14:textId="77777777" w:rsidR="009131C5" w:rsidRDefault="009131C5" w:rsidP="009131C5">
      <w:pPr>
        <w:pStyle w:val="BodyText"/>
        <w:spacing w:after="0"/>
        <w:rPr>
          <w:rFonts w:ascii="Cambria" w:eastAsiaTheme="majorEastAsia" w:hAnsi="Cambria" w:cstheme="majorBidi"/>
          <w:b/>
          <w:color w:val="000000"/>
          <w:sz w:val="28"/>
          <w:szCs w:val="28"/>
        </w:rPr>
      </w:pPr>
    </w:p>
    <w:p w14:paraId="30809255" w14:textId="77777777" w:rsidR="00B06575" w:rsidRPr="00CF27BF" w:rsidRDefault="00B06575" w:rsidP="00B06575">
      <w:pPr>
        <w:pStyle w:val="BodyText"/>
        <w:spacing w:after="120"/>
        <w:rPr>
          <w:rFonts w:ascii="Cambria" w:eastAsiaTheme="majorEastAsia" w:hAnsi="Cambria" w:cstheme="majorBidi"/>
          <w:b/>
          <w:color w:val="000000"/>
          <w:sz w:val="28"/>
          <w:szCs w:val="28"/>
        </w:rPr>
      </w:pPr>
      <w:r w:rsidRPr="00CF27BF">
        <w:rPr>
          <w:rFonts w:ascii="Cambria" w:eastAsiaTheme="majorEastAsia" w:hAnsi="Cambria" w:cstheme="majorBidi"/>
          <w:b/>
          <w:color w:val="000000"/>
          <w:sz w:val="28"/>
          <w:szCs w:val="28"/>
        </w:rPr>
        <w:t>Appendix I</w:t>
      </w:r>
    </w:p>
    <w:tbl>
      <w:tblPr>
        <w:tblW w:w="8472" w:type="dxa"/>
        <w:tblLook w:val="04A0" w:firstRow="1" w:lastRow="0" w:firstColumn="1" w:lastColumn="0" w:noHBand="0" w:noVBand="1"/>
      </w:tblPr>
      <w:tblGrid>
        <w:gridCol w:w="3379"/>
        <w:gridCol w:w="948"/>
        <w:gridCol w:w="4145"/>
      </w:tblGrid>
      <w:tr w:rsidR="00B06575" w:rsidRPr="00CF27BF" w14:paraId="27A56B78" w14:textId="77777777" w:rsidTr="00395C8F">
        <w:trPr>
          <w:trHeight w:val="300"/>
        </w:trPr>
        <w:tc>
          <w:tcPr>
            <w:tcW w:w="432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7A9C85" w14:textId="77777777" w:rsidR="00B06575" w:rsidRPr="00CF27BF" w:rsidRDefault="00B06575" w:rsidP="00395C8F">
            <w:pPr>
              <w:spacing w:after="0" w:line="240" w:lineRule="auto"/>
              <w:jc w:val="center"/>
              <w:rPr>
                <w:rFonts w:ascii="Calibri" w:eastAsia="Times New Roman" w:hAnsi="Calibri" w:cs="Calibri"/>
                <w:color w:val="000000"/>
              </w:rPr>
            </w:pPr>
            <w:r w:rsidRPr="00CF27BF">
              <w:rPr>
                <w:rFonts w:ascii="Calibri" w:eastAsia="Times New Roman" w:hAnsi="Calibri" w:cs="Calibri"/>
                <w:color w:val="000000"/>
              </w:rPr>
              <w:t>Abbreviations</w:t>
            </w:r>
          </w:p>
        </w:tc>
        <w:tc>
          <w:tcPr>
            <w:tcW w:w="4145" w:type="dxa"/>
            <w:tcBorders>
              <w:top w:val="single" w:sz="4" w:space="0" w:color="auto"/>
              <w:left w:val="single" w:sz="4" w:space="0" w:color="auto"/>
              <w:bottom w:val="single" w:sz="4" w:space="0" w:color="auto"/>
              <w:right w:val="single" w:sz="4" w:space="0" w:color="auto"/>
            </w:tcBorders>
          </w:tcPr>
          <w:p w14:paraId="2DD38BC2" w14:textId="77777777" w:rsidR="00B06575" w:rsidRPr="00395C8F" w:rsidRDefault="00B06575" w:rsidP="00395C8F">
            <w:pPr>
              <w:spacing w:after="0" w:line="240" w:lineRule="auto"/>
              <w:jc w:val="center"/>
              <w:rPr>
                <w:rFonts w:ascii="Calibri" w:eastAsia="Times New Roman" w:hAnsi="Calibri" w:cs="Calibri"/>
                <w:color w:val="auto"/>
              </w:rPr>
            </w:pPr>
            <w:commentRangeStart w:id="231"/>
            <w:r w:rsidRPr="00395C8F">
              <w:rPr>
                <w:rFonts w:ascii="Calibri" w:eastAsia="Times New Roman" w:hAnsi="Calibri" w:cs="Calibri"/>
                <w:color w:val="auto"/>
              </w:rPr>
              <w:t>References</w:t>
            </w:r>
            <w:commentRangeEnd w:id="231"/>
            <w:r w:rsidR="00395C8F">
              <w:rPr>
                <w:rStyle w:val="CommentReference"/>
                <w:rFonts w:cs="Mangal"/>
              </w:rPr>
              <w:commentReference w:id="231"/>
            </w:r>
          </w:p>
        </w:tc>
      </w:tr>
      <w:tr w:rsidR="00B06575" w:rsidRPr="00CF27BF" w14:paraId="44703191"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101893D8"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Impact Echo</w:t>
            </w:r>
          </w:p>
        </w:tc>
        <w:tc>
          <w:tcPr>
            <w:tcW w:w="948" w:type="dxa"/>
            <w:tcBorders>
              <w:top w:val="nil"/>
              <w:left w:val="nil"/>
              <w:bottom w:val="single" w:sz="4" w:space="0" w:color="auto"/>
              <w:right w:val="single" w:sz="4" w:space="0" w:color="auto"/>
            </w:tcBorders>
            <w:shd w:val="clear" w:color="auto" w:fill="auto"/>
            <w:noWrap/>
            <w:vAlign w:val="center"/>
            <w:hideMark/>
          </w:tcPr>
          <w:p w14:paraId="19EC7041"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IE</w:t>
            </w:r>
          </w:p>
        </w:tc>
        <w:tc>
          <w:tcPr>
            <w:tcW w:w="4145" w:type="dxa"/>
            <w:tcBorders>
              <w:top w:val="nil"/>
              <w:left w:val="nil"/>
              <w:bottom w:val="single" w:sz="4" w:space="0" w:color="auto"/>
              <w:right w:val="single" w:sz="4" w:space="0" w:color="auto"/>
            </w:tcBorders>
          </w:tcPr>
          <w:p w14:paraId="1E9B3C97"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ASTM C1383-04; Sansalone and Carino 1989; Gucunski et al. 2013; Azari et al. 2012</w:t>
            </w:r>
          </w:p>
        </w:tc>
      </w:tr>
      <w:tr w:rsidR="00B06575" w:rsidRPr="00CF27BF" w14:paraId="3E8265F6"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1F2A50CF"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Electrical Resistivity</w:t>
            </w:r>
          </w:p>
        </w:tc>
        <w:tc>
          <w:tcPr>
            <w:tcW w:w="948" w:type="dxa"/>
            <w:tcBorders>
              <w:top w:val="nil"/>
              <w:left w:val="nil"/>
              <w:bottom w:val="single" w:sz="4" w:space="0" w:color="auto"/>
              <w:right w:val="single" w:sz="4" w:space="0" w:color="auto"/>
            </w:tcBorders>
            <w:shd w:val="clear" w:color="auto" w:fill="auto"/>
            <w:noWrap/>
            <w:vAlign w:val="center"/>
            <w:hideMark/>
          </w:tcPr>
          <w:p w14:paraId="356AD377"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ER</w:t>
            </w:r>
          </w:p>
        </w:tc>
        <w:tc>
          <w:tcPr>
            <w:tcW w:w="4145" w:type="dxa"/>
            <w:tcBorders>
              <w:top w:val="nil"/>
              <w:left w:val="nil"/>
              <w:bottom w:val="single" w:sz="4" w:space="0" w:color="auto"/>
              <w:right w:val="single" w:sz="4" w:space="0" w:color="auto"/>
            </w:tcBorders>
          </w:tcPr>
          <w:p w14:paraId="5E3F53E5"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Gucunski et Al. 2013; Gucunski et al. 2011</w:t>
            </w:r>
          </w:p>
        </w:tc>
      </w:tr>
      <w:tr w:rsidR="00B06575" w:rsidRPr="00CF27BF" w14:paraId="7FDA4761"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2B8E6C2E"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Ground Penetrating Radar</w:t>
            </w:r>
          </w:p>
        </w:tc>
        <w:tc>
          <w:tcPr>
            <w:tcW w:w="948" w:type="dxa"/>
            <w:tcBorders>
              <w:top w:val="nil"/>
              <w:left w:val="nil"/>
              <w:bottom w:val="single" w:sz="4" w:space="0" w:color="auto"/>
              <w:right w:val="single" w:sz="4" w:space="0" w:color="auto"/>
            </w:tcBorders>
            <w:shd w:val="clear" w:color="auto" w:fill="auto"/>
            <w:noWrap/>
            <w:vAlign w:val="center"/>
            <w:hideMark/>
          </w:tcPr>
          <w:p w14:paraId="11D8E413"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GPR</w:t>
            </w:r>
          </w:p>
        </w:tc>
        <w:tc>
          <w:tcPr>
            <w:tcW w:w="4145" w:type="dxa"/>
            <w:tcBorders>
              <w:top w:val="nil"/>
              <w:left w:val="nil"/>
              <w:bottom w:val="single" w:sz="4" w:space="0" w:color="auto"/>
              <w:right w:val="single" w:sz="4" w:space="0" w:color="auto"/>
            </w:tcBorders>
          </w:tcPr>
          <w:p w14:paraId="48B26BB1"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ASTM D6087-08</w:t>
            </w:r>
          </w:p>
        </w:tc>
      </w:tr>
      <w:tr w:rsidR="00B06575" w:rsidRPr="00CF27BF" w14:paraId="0088C18E"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73F14B85"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Infrared Thermography</w:t>
            </w:r>
          </w:p>
        </w:tc>
        <w:tc>
          <w:tcPr>
            <w:tcW w:w="948" w:type="dxa"/>
            <w:tcBorders>
              <w:top w:val="nil"/>
              <w:left w:val="nil"/>
              <w:bottom w:val="single" w:sz="4" w:space="0" w:color="auto"/>
              <w:right w:val="single" w:sz="4" w:space="0" w:color="auto"/>
            </w:tcBorders>
            <w:shd w:val="clear" w:color="auto" w:fill="auto"/>
            <w:noWrap/>
            <w:vAlign w:val="center"/>
            <w:hideMark/>
          </w:tcPr>
          <w:p w14:paraId="0AEB341E"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IR</w:t>
            </w:r>
          </w:p>
        </w:tc>
        <w:tc>
          <w:tcPr>
            <w:tcW w:w="4145" w:type="dxa"/>
            <w:tcBorders>
              <w:top w:val="nil"/>
              <w:left w:val="nil"/>
              <w:bottom w:val="single" w:sz="4" w:space="0" w:color="auto"/>
              <w:right w:val="single" w:sz="4" w:space="0" w:color="auto"/>
            </w:tcBorders>
          </w:tcPr>
          <w:p w14:paraId="7C3B0DAE"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Maierhofer et al. 2006; Gucunski et Al. 2013; Washer et al. 2008; ASTM D4788-03</w:t>
            </w:r>
          </w:p>
        </w:tc>
      </w:tr>
      <w:tr w:rsidR="00B06575" w:rsidRPr="00CF27BF" w14:paraId="13B9B754"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19760316"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Ultra-Surface Waves</w:t>
            </w:r>
          </w:p>
        </w:tc>
        <w:tc>
          <w:tcPr>
            <w:tcW w:w="948" w:type="dxa"/>
            <w:tcBorders>
              <w:top w:val="nil"/>
              <w:left w:val="nil"/>
              <w:bottom w:val="single" w:sz="4" w:space="0" w:color="auto"/>
              <w:right w:val="single" w:sz="4" w:space="0" w:color="auto"/>
            </w:tcBorders>
            <w:shd w:val="clear" w:color="auto" w:fill="auto"/>
            <w:noWrap/>
            <w:vAlign w:val="center"/>
            <w:hideMark/>
          </w:tcPr>
          <w:p w14:paraId="5F6113B2"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USW</w:t>
            </w:r>
          </w:p>
        </w:tc>
        <w:tc>
          <w:tcPr>
            <w:tcW w:w="4145" w:type="dxa"/>
            <w:tcBorders>
              <w:top w:val="nil"/>
              <w:left w:val="nil"/>
              <w:bottom w:val="single" w:sz="4" w:space="0" w:color="auto"/>
              <w:right w:val="single" w:sz="4" w:space="0" w:color="auto"/>
            </w:tcBorders>
          </w:tcPr>
          <w:p w14:paraId="2A3D7B8E"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Gucunski et Al. 2013; Gucunski et al. 2011; ACI 228.2R 98; Azari et al. 2012</w:t>
            </w:r>
          </w:p>
        </w:tc>
      </w:tr>
      <w:tr w:rsidR="00B06575" w:rsidRPr="00CF27BF" w14:paraId="4D897E12"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56BAC298"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Half Cell Potential</w:t>
            </w:r>
          </w:p>
        </w:tc>
        <w:tc>
          <w:tcPr>
            <w:tcW w:w="948" w:type="dxa"/>
            <w:tcBorders>
              <w:top w:val="nil"/>
              <w:left w:val="nil"/>
              <w:bottom w:val="single" w:sz="4" w:space="0" w:color="auto"/>
              <w:right w:val="single" w:sz="4" w:space="0" w:color="auto"/>
            </w:tcBorders>
            <w:shd w:val="clear" w:color="auto" w:fill="auto"/>
            <w:noWrap/>
            <w:vAlign w:val="center"/>
            <w:hideMark/>
          </w:tcPr>
          <w:p w14:paraId="55C81A15"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HCP</w:t>
            </w:r>
          </w:p>
        </w:tc>
        <w:tc>
          <w:tcPr>
            <w:tcW w:w="4145" w:type="dxa"/>
            <w:tcBorders>
              <w:top w:val="nil"/>
              <w:left w:val="nil"/>
              <w:bottom w:val="single" w:sz="4" w:space="0" w:color="auto"/>
              <w:right w:val="single" w:sz="4" w:space="0" w:color="auto"/>
            </w:tcBorders>
          </w:tcPr>
          <w:p w14:paraId="789D81CD"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Gucunski et al. 2011; Gucunski et al. 2013; ASTM C876</w:t>
            </w:r>
          </w:p>
        </w:tc>
      </w:tr>
      <w:tr w:rsidR="00B06575" w:rsidRPr="00CF27BF" w14:paraId="65171AB3"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2EB66842"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Magnetic Flux Leakage</w:t>
            </w:r>
          </w:p>
        </w:tc>
        <w:tc>
          <w:tcPr>
            <w:tcW w:w="948" w:type="dxa"/>
            <w:tcBorders>
              <w:top w:val="nil"/>
              <w:left w:val="nil"/>
              <w:bottom w:val="single" w:sz="4" w:space="0" w:color="auto"/>
              <w:right w:val="single" w:sz="4" w:space="0" w:color="auto"/>
            </w:tcBorders>
            <w:shd w:val="clear" w:color="auto" w:fill="auto"/>
            <w:noWrap/>
            <w:vAlign w:val="center"/>
            <w:hideMark/>
          </w:tcPr>
          <w:p w14:paraId="26CA7F26"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MFL</w:t>
            </w:r>
          </w:p>
        </w:tc>
        <w:tc>
          <w:tcPr>
            <w:tcW w:w="4145" w:type="dxa"/>
            <w:tcBorders>
              <w:top w:val="nil"/>
              <w:left w:val="nil"/>
              <w:bottom w:val="single" w:sz="4" w:space="0" w:color="auto"/>
              <w:right w:val="single" w:sz="4" w:space="0" w:color="auto"/>
            </w:tcBorders>
          </w:tcPr>
          <w:p w14:paraId="417CA01C"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Ghorbanpoor et al. 2000; McGogney 1995</w:t>
            </w:r>
          </w:p>
        </w:tc>
      </w:tr>
      <w:tr w:rsidR="00B06575" w:rsidRPr="00CF27BF" w14:paraId="49B21BE9"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42683EA3"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Galvabostatic Pulse Measurement</w:t>
            </w:r>
          </w:p>
        </w:tc>
        <w:tc>
          <w:tcPr>
            <w:tcW w:w="948" w:type="dxa"/>
            <w:tcBorders>
              <w:top w:val="nil"/>
              <w:left w:val="nil"/>
              <w:bottom w:val="single" w:sz="4" w:space="0" w:color="auto"/>
              <w:right w:val="single" w:sz="4" w:space="0" w:color="auto"/>
            </w:tcBorders>
            <w:shd w:val="clear" w:color="auto" w:fill="auto"/>
            <w:noWrap/>
            <w:vAlign w:val="center"/>
            <w:hideMark/>
          </w:tcPr>
          <w:p w14:paraId="3437C57D"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GPM</w:t>
            </w:r>
          </w:p>
        </w:tc>
        <w:tc>
          <w:tcPr>
            <w:tcW w:w="4145" w:type="dxa"/>
            <w:tcBorders>
              <w:top w:val="nil"/>
              <w:left w:val="nil"/>
              <w:bottom w:val="single" w:sz="4" w:space="0" w:color="auto"/>
              <w:right w:val="single" w:sz="4" w:space="0" w:color="auto"/>
            </w:tcBorders>
          </w:tcPr>
          <w:p w14:paraId="5AA010D2"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Sørensen and Frølund 2002; Elsener et al. 1996; Bäßler et al. 2003</w:t>
            </w:r>
          </w:p>
        </w:tc>
      </w:tr>
      <w:tr w:rsidR="00B06575" w:rsidRPr="00CF27BF" w14:paraId="3CF79F03"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50E58865"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Linear Polarization</w:t>
            </w:r>
          </w:p>
        </w:tc>
        <w:tc>
          <w:tcPr>
            <w:tcW w:w="948" w:type="dxa"/>
            <w:tcBorders>
              <w:top w:val="nil"/>
              <w:left w:val="nil"/>
              <w:bottom w:val="single" w:sz="4" w:space="0" w:color="auto"/>
              <w:right w:val="single" w:sz="4" w:space="0" w:color="auto"/>
            </w:tcBorders>
            <w:shd w:val="clear" w:color="auto" w:fill="auto"/>
            <w:noWrap/>
            <w:vAlign w:val="center"/>
            <w:hideMark/>
          </w:tcPr>
          <w:p w14:paraId="10AE60DD"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LPR</w:t>
            </w:r>
          </w:p>
        </w:tc>
        <w:tc>
          <w:tcPr>
            <w:tcW w:w="4145" w:type="dxa"/>
            <w:tcBorders>
              <w:top w:val="nil"/>
              <w:left w:val="nil"/>
              <w:bottom w:val="single" w:sz="4" w:space="0" w:color="auto"/>
              <w:right w:val="single" w:sz="4" w:space="0" w:color="auto"/>
            </w:tcBorders>
          </w:tcPr>
          <w:p w14:paraId="0CC6AD6B"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Millard 2003; Stern 1957; Andrade 1996</w:t>
            </w:r>
          </w:p>
        </w:tc>
      </w:tr>
      <w:tr w:rsidR="00B06575" w:rsidRPr="00CF27BF" w14:paraId="0A38A8F7"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029C1853"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Hammer Sound &amp; Chain Drag</w:t>
            </w:r>
          </w:p>
        </w:tc>
        <w:tc>
          <w:tcPr>
            <w:tcW w:w="948" w:type="dxa"/>
            <w:tcBorders>
              <w:top w:val="nil"/>
              <w:left w:val="nil"/>
              <w:bottom w:val="single" w:sz="4" w:space="0" w:color="auto"/>
              <w:right w:val="single" w:sz="4" w:space="0" w:color="auto"/>
            </w:tcBorders>
            <w:shd w:val="clear" w:color="auto" w:fill="auto"/>
            <w:noWrap/>
            <w:vAlign w:val="center"/>
            <w:hideMark/>
          </w:tcPr>
          <w:p w14:paraId="395DE0A6"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HSCD</w:t>
            </w:r>
          </w:p>
        </w:tc>
        <w:tc>
          <w:tcPr>
            <w:tcW w:w="4145" w:type="dxa"/>
            <w:tcBorders>
              <w:top w:val="nil"/>
              <w:left w:val="nil"/>
              <w:bottom w:val="single" w:sz="4" w:space="0" w:color="auto"/>
              <w:right w:val="single" w:sz="4" w:space="0" w:color="auto"/>
            </w:tcBorders>
          </w:tcPr>
          <w:p w14:paraId="6180187F"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Gucunski et al. 2013; Gucunski et al. 2011; ASTM D4580-03; Gucunski 2013</w:t>
            </w:r>
          </w:p>
        </w:tc>
      </w:tr>
      <w:tr w:rsidR="00B06575" w:rsidRPr="00CF27BF" w14:paraId="1865DB9A"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3AB6C3A1"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Magnetometer/Profometer</w:t>
            </w:r>
          </w:p>
        </w:tc>
        <w:tc>
          <w:tcPr>
            <w:tcW w:w="948" w:type="dxa"/>
            <w:tcBorders>
              <w:top w:val="nil"/>
              <w:left w:val="nil"/>
              <w:bottom w:val="single" w:sz="4" w:space="0" w:color="auto"/>
              <w:right w:val="single" w:sz="4" w:space="0" w:color="auto"/>
            </w:tcBorders>
            <w:shd w:val="clear" w:color="auto" w:fill="auto"/>
            <w:noWrap/>
            <w:vAlign w:val="center"/>
            <w:hideMark/>
          </w:tcPr>
          <w:p w14:paraId="107BBE4C"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MM</w:t>
            </w:r>
          </w:p>
        </w:tc>
        <w:tc>
          <w:tcPr>
            <w:tcW w:w="4145" w:type="dxa"/>
            <w:tcBorders>
              <w:top w:val="nil"/>
              <w:left w:val="nil"/>
              <w:bottom w:val="single" w:sz="4" w:space="0" w:color="auto"/>
              <w:right w:val="single" w:sz="4" w:space="0" w:color="auto"/>
            </w:tcBorders>
          </w:tcPr>
          <w:p w14:paraId="76403609"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Bray and Stanley 1989; ASTM D7046-11</w:t>
            </w:r>
          </w:p>
        </w:tc>
      </w:tr>
      <w:tr w:rsidR="00B06575" w:rsidRPr="00CF27BF" w14:paraId="7758626B"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16A65ED1"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Ultrasonic Pulse Echo</w:t>
            </w:r>
          </w:p>
        </w:tc>
        <w:tc>
          <w:tcPr>
            <w:tcW w:w="948" w:type="dxa"/>
            <w:tcBorders>
              <w:top w:val="nil"/>
              <w:left w:val="nil"/>
              <w:bottom w:val="single" w:sz="4" w:space="0" w:color="auto"/>
              <w:right w:val="single" w:sz="4" w:space="0" w:color="auto"/>
            </w:tcBorders>
            <w:shd w:val="clear" w:color="auto" w:fill="auto"/>
            <w:noWrap/>
            <w:vAlign w:val="center"/>
            <w:hideMark/>
          </w:tcPr>
          <w:p w14:paraId="0790306D"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UPE</w:t>
            </w:r>
          </w:p>
        </w:tc>
        <w:tc>
          <w:tcPr>
            <w:tcW w:w="4145" w:type="dxa"/>
            <w:tcBorders>
              <w:top w:val="nil"/>
              <w:left w:val="nil"/>
              <w:bottom w:val="single" w:sz="4" w:space="0" w:color="auto"/>
              <w:right w:val="single" w:sz="4" w:space="0" w:color="auto"/>
            </w:tcBorders>
          </w:tcPr>
          <w:p w14:paraId="419E776D"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Kozlov et al. 2006; ACI 228.2R-98</w:t>
            </w:r>
          </w:p>
        </w:tc>
      </w:tr>
      <w:tr w:rsidR="00B06575" w:rsidRPr="00CF27BF" w14:paraId="5162A98B"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14C48A33"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Radiography</w:t>
            </w:r>
          </w:p>
        </w:tc>
        <w:tc>
          <w:tcPr>
            <w:tcW w:w="948" w:type="dxa"/>
            <w:tcBorders>
              <w:top w:val="nil"/>
              <w:left w:val="nil"/>
              <w:bottom w:val="single" w:sz="4" w:space="0" w:color="auto"/>
              <w:right w:val="single" w:sz="4" w:space="0" w:color="auto"/>
            </w:tcBorders>
            <w:shd w:val="clear" w:color="auto" w:fill="auto"/>
            <w:noWrap/>
            <w:vAlign w:val="center"/>
            <w:hideMark/>
          </w:tcPr>
          <w:p w14:paraId="52F68C96"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RAD</w:t>
            </w:r>
          </w:p>
        </w:tc>
        <w:tc>
          <w:tcPr>
            <w:tcW w:w="4145" w:type="dxa"/>
            <w:tcBorders>
              <w:top w:val="nil"/>
              <w:left w:val="nil"/>
              <w:bottom w:val="single" w:sz="4" w:space="0" w:color="auto"/>
              <w:right w:val="single" w:sz="4" w:space="0" w:color="auto"/>
            </w:tcBorders>
          </w:tcPr>
          <w:p w14:paraId="577C29F6"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Pimentel et al. 2010; Mariscotti et al. 2009</w:t>
            </w:r>
          </w:p>
        </w:tc>
      </w:tr>
      <w:tr w:rsidR="00B06575" w:rsidRPr="00CF27BF" w14:paraId="73A4E8A5"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510F17E8"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Phased Array Ultrasonic Testing</w:t>
            </w:r>
          </w:p>
        </w:tc>
        <w:tc>
          <w:tcPr>
            <w:tcW w:w="948" w:type="dxa"/>
            <w:tcBorders>
              <w:top w:val="nil"/>
              <w:left w:val="nil"/>
              <w:bottom w:val="single" w:sz="4" w:space="0" w:color="auto"/>
              <w:right w:val="single" w:sz="4" w:space="0" w:color="auto"/>
            </w:tcBorders>
            <w:shd w:val="clear" w:color="auto" w:fill="auto"/>
            <w:noWrap/>
            <w:vAlign w:val="center"/>
            <w:hideMark/>
          </w:tcPr>
          <w:p w14:paraId="4B14F406"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PAUT</w:t>
            </w:r>
          </w:p>
        </w:tc>
        <w:tc>
          <w:tcPr>
            <w:tcW w:w="4145" w:type="dxa"/>
            <w:tcBorders>
              <w:top w:val="nil"/>
              <w:left w:val="nil"/>
              <w:bottom w:val="single" w:sz="4" w:space="0" w:color="auto"/>
              <w:right w:val="single" w:sz="4" w:space="0" w:color="auto"/>
            </w:tcBorders>
          </w:tcPr>
          <w:p w14:paraId="7DE274B9"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Olympus NDT 2007</w:t>
            </w:r>
          </w:p>
        </w:tc>
      </w:tr>
      <w:tr w:rsidR="00B06575" w:rsidRPr="00CF27BF" w14:paraId="6C733BDC"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187E037F"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Ultrasonic Testing</w:t>
            </w:r>
          </w:p>
        </w:tc>
        <w:tc>
          <w:tcPr>
            <w:tcW w:w="948" w:type="dxa"/>
            <w:tcBorders>
              <w:top w:val="nil"/>
              <w:left w:val="nil"/>
              <w:bottom w:val="single" w:sz="4" w:space="0" w:color="auto"/>
              <w:right w:val="single" w:sz="4" w:space="0" w:color="auto"/>
            </w:tcBorders>
            <w:shd w:val="clear" w:color="auto" w:fill="auto"/>
            <w:noWrap/>
            <w:vAlign w:val="center"/>
            <w:hideMark/>
          </w:tcPr>
          <w:p w14:paraId="3558D4DC"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UT</w:t>
            </w:r>
          </w:p>
        </w:tc>
        <w:tc>
          <w:tcPr>
            <w:tcW w:w="4145" w:type="dxa"/>
            <w:tcBorders>
              <w:top w:val="nil"/>
              <w:left w:val="nil"/>
              <w:bottom w:val="single" w:sz="4" w:space="0" w:color="auto"/>
              <w:right w:val="single" w:sz="4" w:space="0" w:color="auto"/>
            </w:tcBorders>
          </w:tcPr>
          <w:p w14:paraId="2BEADED4"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ASNT Handbook 2005; AWS D1.5; Moore et al. 2004</w:t>
            </w:r>
          </w:p>
        </w:tc>
      </w:tr>
      <w:tr w:rsidR="00B06575" w:rsidRPr="00CF27BF" w14:paraId="5D2B81FE"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1BCC66C1" w14:textId="77777777" w:rsidR="00B06575" w:rsidRPr="00CF27BF" w:rsidRDefault="00B06575" w:rsidP="00395C8F">
            <w:pPr>
              <w:spacing w:after="0" w:line="240" w:lineRule="auto"/>
              <w:rPr>
                <w:rFonts w:ascii="Calibri" w:eastAsia="Times New Roman" w:hAnsi="Calibri" w:cs="Calibri"/>
                <w:color w:val="000000"/>
              </w:rPr>
            </w:pPr>
            <w:r>
              <w:rPr>
                <w:rFonts w:ascii="Calibri" w:eastAsia="Times New Roman" w:hAnsi="Calibri" w:cs="Calibri"/>
                <w:color w:val="000000"/>
              </w:rPr>
              <w:t>Acoustic E</w:t>
            </w:r>
            <w:r w:rsidRPr="00CF27BF">
              <w:rPr>
                <w:rFonts w:ascii="Calibri" w:eastAsia="Times New Roman" w:hAnsi="Calibri" w:cs="Calibri"/>
                <w:color w:val="000000"/>
              </w:rPr>
              <w:t>mis</w:t>
            </w:r>
            <w:r>
              <w:rPr>
                <w:rFonts w:ascii="Calibri" w:eastAsia="Times New Roman" w:hAnsi="Calibri" w:cs="Calibri"/>
                <w:color w:val="000000"/>
              </w:rPr>
              <w:t>s</w:t>
            </w:r>
            <w:r w:rsidRPr="00CF27BF">
              <w:rPr>
                <w:rFonts w:ascii="Calibri" w:eastAsia="Times New Roman" w:hAnsi="Calibri" w:cs="Calibri"/>
                <w:color w:val="000000"/>
              </w:rPr>
              <w:t>ion</w:t>
            </w:r>
          </w:p>
        </w:tc>
        <w:tc>
          <w:tcPr>
            <w:tcW w:w="948" w:type="dxa"/>
            <w:tcBorders>
              <w:top w:val="nil"/>
              <w:left w:val="nil"/>
              <w:bottom w:val="single" w:sz="4" w:space="0" w:color="auto"/>
              <w:right w:val="single" w:sz="4" w:space="0" w:color="auto"/>
            </w:tcBorders>
            <w:shd w:val="clear" w:color="auto" w:fill="auto"/>
            <w:noWrap/>
            <w:vAlign w:val="center"/>
            <w:hideMark/>
          </w:tcPr>
          <w:p w14:paraId="0B8EA919"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AE</w:t>
            </w:r>
          </w:p>
        </w:tc>
        <w:tc>
          <w:tcPr>
            <w:tcW w:w="4145" w:type="dxa"/>
            <w:tcBorders>
              <w:top w:val="nil"/>
              <w:left w:val="nil"/>
              <w:bottom w:val="single" w:sz="4" w:space="0" w:color="auto"/>
              <w:right w:val="single" w:sz="4" w:space="0" w:color="auto"/>
            </w:tcBorders>
          </w:tcPr>
          <w:p w14:paraId="7AF9D349" w14:textId="68049A5B" w:rsidR="00B06575" w:rsidRPr="00395C8F" w:rsidRDefault="00B06575" w:rsidP="00E92AB3">
            <w:pPr>
              <w:spacing w:after="0" w:line="240" w:lineRule="auto"/>
              <w:rPr>
                <w:rFonts w:ascii="Calibri" w:eastAsia="Times New Roman" w:hAnsi="Calibri" w:cs="Calibri"/>
                <w:color w:val="auto"/>
              </w:rPr>
            </w:pPr>
            <w:r w:rsidRPr="00395C8F">
              <w:rPr>
                <w:rFonts w:ascii="Calibri" w:eastAsia="Times New Roman" w:hAnsi="Calibri" w:cs="Calibri"/>
                <w:color w:val="auto"/>
              </w:rPr>
              <w:t>ASNT Handbook 2005; Huang et al. 1998</w:t>
            </w:r>
          </w:p>
        </w:tc>
      </w:tr>
      <w:tr w:rsidR="00B06575" w:rsidRPr="00CF27BF" w14:paraId="67AEF2ED"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6926CB75"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Crack Propagation Gage</w:t>
            </w:r>
          </w:p>
        </w:tc>
        <w:tc>
          <w:tcPr>
            <w:tcW w:w="948" w:type="dxa"/>
            <w:tcBorders>
              <w:top w:val="nil"/>
              <w:left w:val="nil"/>
              <w:bottom w:val="single" w:sz="4" w:space="0" w:color="auto"/>
              <w:right w:val="single" w:sz="4" w:space="0" w:color="auto"/>
            </w:tcBorders>
            <w:shd w:val="clear" w:color="auto" w:fill="auto"/>
            <w:noWrap/>
            <w:vAlign w:val="center"/>
            <w:hideMark/>
          </w:tcPr>
          <w:p w14:paraId="10582DB6"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CPG</w:t>
            </w:r>
          </w:p>
        </w:tc>
        <w:tc>
          <w:tcPr>
            <w:tcW w:w="4145" w:type="dxa"/>
            <w:tcBorders>
              <w:top w:val="nil"/>
              <w:left w:val="nil"/>
              <w:bottom w:val="single" w:sz="4" w:space="0" w:color="auto"/>
              <w:right w:val="single" w:sz="4" w:space="0" w:color="auto"/>
            </w:tcBorders>
          </w:tcPr>
          <w:p w14:paraId="21DE494E"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ASTM E647-13ae1</w:t>
            </w:r>
          </w:p>
        </w:tc>
      </w:tr>
      <w:tr w:rsidR="00B06575" w:rsidRPr="00CF27BF" w14:paraId="269DA354"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3DAA53C7"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Dye Penetrant Testing</w:t>
            </w:r>
          </w:p>
        </w:tc>
        <w:tc>
          <w:tcPr>
            <w:tcW w:w="948" w:type="dxa"/>
            <w:tcBorders>
              <w:top w:val="nil"/>
              <w:left w:val="nil"/>
              <w:bottom w:val="single" w:sz="4" w:space="0" w:color="auto"/>
              <w:right w:val="single" w:sz="4" w:space="0" w:color="auto"/>
            </w:tcBorders>
            <w:shd w:val="clear" w:color="auto" w:fill="auto"/>
            <w:noWrap/>
            <w:vAlign w:val="center"/>
            <w:hideMark/>
          </w:tcPr>
          <w:p w14:paraId="4A5CBF6D"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PT</w:t>
            </w:r>
          </w:p>
        </w:tc>
        <w:tc>
          <w:tcPr>
            <w:tcW w:w="4145" w:type="dxa"/>
            <w:tcBorders>
              <w:top w:val="nil"/>
              <w:left w:val="nil"/>
              <w:bottom w:val="single" w:sz="4" w:space="0" w:color="auto"/>
              <w:right w:val="single" w:sz="4" w:space="0" w:color="auto"/>
            </w:tcBorders>
          </w:tcPr>
          <w:p w14:paraId="63289309"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ASTM E1417-11; ASTM E165-1</w:t>
            </w:r>
          </w:p>
        </w:tc>
      </w:tr>
      <w:tr w:rsidR="00B06575" w:rsidRPr="00CF27BF" w14:paraId="30C7DDF2"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088F85F1"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Eddy Current Array Testing</w:t>
            </w:r>
          </w:p>
        </w:tc>
        <w:tc>
          <w:tcPr>
            <w:tcW w:w="948" w:type="dxa"/>
            <w:tcBorders>
              <w:top w:val="nil"/>
              <w:left w:val="nil"/>
              <w:bottom w:val="single" w:sz="4" w:space="0" w:color="auto"/>
              <w:right w:val="single" w:sz="4" w:space="0" w:color="auto"/>
            </w:tcBorders>
            <w:shd w:val="clear" w:color="auto" w:fill="auto"/>
            <w:noWrap/>
            <w:vAlign w:val="center"/>
            <w:hideMark/>
          </w:tcPr>
          <w:p w14:paraId="0512196A"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ECA</w:t>
            </w:r>
          </w:p>
        </w:tc>
        <w:tc>
          <w:tcPr>
            <w:tcW w:w="4145" w:type="dxa"/>
            <w:tcBorders>
              <w:top w:val="nil"/>
              <w:left w:val="nil"/>
              <w:bottom w:val="single" w:sz="4" w:space="0" w:color="auto"/>
              <w:right w:val="single" w:sz="4" w:space="0" w:color="auto"/>
            </w:tcBorders>
          </w:tcPr>
          <w:p w14:paraId="2265A717"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ASTM E2884-13e1</w:t>
            </w:r>
          </w:p>
        </w:tc>
      </w:tr>
      <w:tr w:rsidR="00B06575" w:rsidRPr="00CF27BF" w14:paraId="5D8EB92B"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7E9A566A"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Eddy Current Testing</w:t>
            </w:r>
          </w:p>
        </w:tc>
        <w:tc>
          <w:tcPr>
            <w:tcW w:w="948" w:type="dxa"/>
            <w:tcBorders>
              <w:top w:val="nil"/>
              <w:left w:val="nil"/>
              <w:bottom w:val="single" w:sz="4" w:space="0" w:color="auto"/>
              <w:right w:val="single" w:sz="4" w:space="0" w:color="auto"/>
            </w:tcBorders>
            <w:shd w:val="clear" w:color="auto" w:fill="auto"/>
            <w:noWrap/>
            <w:vAlign w:val="center"/>
            <w:hideMark/>
          </w:tcPr>
          <w:p w14:paraId="01F227FB"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ECT</w:t>
            </w:r>
          </w:p>
        </w:tc>
        <w:tc>
          <w:tcPr>
            <w:tcW w:w="4145" w:type="dxa"/>
            <w:tcBorders>
              <w:top w:val="nil"/>
              <w:left w:val="nil"/>
              <w:bottom w:val="single" w:sz="4" w:space="0" w:color="auto"/>
              <w:right w:val="single" w:sz="4" w:space="0" w:color="auto"/>
            </w:tcBorders>
          </w:tcPr>
          <w:p w14:paraId="41F48B3F"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Hagemaier 1990; ASNT Handbook 2005</w:t>
            </w:r>
          </w:p>
        </w:tc>
      </w:tr>
      <w:tr w:rsidR="00B06575" w:rsidRPr="00CF27BF" w14:paraId="34FB1740"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476289D3"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Magnetic Particle Testing</w:t>
            </w:r>
          </w:p>
        </w:tc>
        <w:tc>
          <w:tcPr>
            <w:tcW w:w="948" w:type="dxa"/>
            <w:tcBorders>
              <w:top w:val="nil"/>
              <w:left w:val="nil"/>
              <w:bottom w:val="single" w:sz="4" w:space="0" w:color="auto"/>
              <w:right w:val="single" w:sz="4" w:space="0" w:color="auto"/>
            </w:tcBorders>
            <w:shd w:val="clear" w:color="auto" w:fill="auto"/>
            <w:noWrap/>
            <w:vAlign w:val="center"/>
            <w:hideMark/>
          </w:tcPr>
          <w:p w14:paraId="2A4E5060"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MT</w:t>
            </w:r>
          </w:p>
        </w:tc>
        <w:tc>
          <w:tcPr>
            <w:tcW w:w="4145" w:type="dxa"/>
            <w:tcBorders>
              <w:top w:val="nil"/>
              <w:left w:val="nil"/>
              <w:bottom w:val="single" w:sz="4" w:space="0" w:color="auto"/>
              <w:right w:val="single" w:sz="4" w:space="0" w:color="auto"/>
            </w:tcBorders>
          </w:tcPr>
          <w:p w14:paraId="196E3BDC"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ASTM E709-08</w:t>
            </w:r>
          </w:p>
        </w:tc>
      </w:tr>
      <w:tr w:rsidR="00B06575" w:rsidRPr="00CF27BF" w14:paraId="62509079" w14:textId="77777777" w:rsidTr="00395C8F">
        <w:trPr>
          <w:trHeight w:val="300"/>
        </w:trPr>
        <w:tc>
          <w:tcPr>
            <w:tcW w:w="3379" w:type="dxa"/>
            <w:tcBorders>
              <w:top w:val="nil"/>
              <w:left w:val="single" w:sz="4" w:space="0" w:color="auto"/>
              <w:bottom w:val="single" w:sz="4" w:space="0" w:color="auto"/>
              <w:right w:val="single" w:sz="4" w:space="0" w:color="auto"/>
            </w:tcBorders>
            <w:shd w:val="clear" w:color="auto" w:fill="auto"/>
            <w:noWrap/>
            <w:vAlign w:val="center"/>
            <w:hideMark/>
          </w:tcPr>
          <w:p w14:paraId="1FB7D229"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Rebound Hammer</w:t>
            </w:r>
          </w:p>
        </w:tc>
        <w:tc>
          <w:tcPr>
            <w:tcW w:w="948" w:type="dxa"/>
            <w:tcBorders>
              <w:top w:val="nil"/>
              <w:left w:val="nil"/>
              <w:bottom w:val="single" w:sz="4" w:space="0" w:color="auto"/>
              <w:right w:val="single" w:sz="4" w:space="0" w:color="auto"/>
            </w:tcBorders>
            <w:shd w:val="clear" w:color="auto" w:fill="auto"/>
            <w:noWrap/>
            <w:vAlign w:val="center"/>
            <w:hideMark/>
          </w:tcPr>
          <w:p w14:paraId="6A06358D" w14:textId="77777777" w:rsidR="00B06575" w:rsidRPr="00CF27BF" w:rsidRDefault="00B06575" w:rsidP="00395C8F">
            <w:pPr>
              <w:spacing w:after="0" w:line="240" w:lineRule="auto"/>
              <w:rPr>
                <w:rFonts w:ascii="Calibri" w:eastAsia="Times New Roman" w:hAnsi="Calibri" w:cs="Calibri"/>
                <w:color w:val="000000"/>
              </w:rPr>
            </w:pPr>
            <w:r w:rsidRPr="00CF27BF">
              <w:rPr>
                <w:rFonts w:ascii="Calibri" w:eastAsia="Times New Roman" w:hAnsi="Calibri" w:cs="Calibri"/>
                <w:color w:val="000000"/>
              </w:rPr>
              <w:t>RH</w:t>
            </w:r>
          </w:p>
        </w:tc>
        <w:tc>
          <w:tcPr>
            <w:tcW w:w="4145" w:type="dxa"/>
            <w:tcBorders>
              <w:top w:val="nil"/>
              <w:left w:val="nil"/>
              <w:bottom w:val="single" w:sz="4" w:space="0" w:color="auto"/>
              <w:right w:val="single" w:sz="4" w:space="0" w:color="auto"/>
            </w:tcBorders>
          </w:tcPr>
          <w:p w14:paraId="0B414714" w14:textId="77777777" w:rsidR="00B06575" w:rsidRPr="00395C8F" w:rsidRDefault="00B06575" w:rsidP="00395C8F">
            <w:pPr>
              <w:spacing w:after="0" w:line="240" w:lineRule="auto"/>
              <w:rPr>
                <w:rFonts w:ascii="Calibri" w:eastAsia="Times New Roman" w:hAnsi="Calibri" w:cs="Calibri"/>
                <w:color w:val="auto"/>
              </w:rPr>
            </w:pPr>
            <w:r w:rsidRPr="00395C8F">
              <w:rPr>
                <w:rFonts w:ascii="Calibri" w:eastAsia="Times New Roman" w:hAnsi="Calibri" w:cs="Calibri"/>
                <w:color w:val="auto"/>
              </w:rPr>
              <w:t>ASTM C805-02; Szilẚgyi et al. 2010</w:t>
            </w:r>
          </w:p>
        </w:tc>
      </w:tr>
    </w:tbl>
    <w:p w14:paraId="47C3535D" w14:textId="77777777" w:rsidR="00B06575" w:rsidRDefault="00B06575" w:rsidP="00B06575">
      <w:pPr>
        <w:spacing w:after="0"/>
      </w:pPr>
    </w:p>
    <w:p w14:paraId="35D7734A" w14:textId="77777777" w:rsidR="00B06575" w:rsidRDefault="00B06575" w:rsidP="00646377">
      <w:pPr>
        <w:pStyle w:val="BodyText"/>
        <w:spacing w:after="0"/>
        <w:ind w:left="720"/>
      </w:pPr>
    </w:p>
    <w:p w14:paraId="41D3CA0B" w14:textId="77777777" w:rsidR="00FF7D49" w:rsidRDefault="00FF7D49" w:rsidP="00646377">
      <w:pPr>
        <w:pStyle w:val="BodyText"/>
        <w:spacing w:after="0"/>
        <w:ind w:left="720"/>
      </w:pPr>
    </w:p>
    <w:p w14:paraId="0737F503" w14:textId="77777777" w:rsidR="00CF27BF" w:rsidRDefault="00CF27BF" w:rsidP="0018548A">
      <w:pPr>
        <w:pStyle w:val="BodyText"/>
        <w:spacing w:after="0"/>
        <w:ind w:left="720"/>
      </w:pPr>
    </w:p>
    <w:sectPr w:rsidR="00CF27BF" w:rsidSect="00DD502B">
      <w:headerReference w:type="default" r:id="rId8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zari, Hoda (FHWA)" w:date="2019-02-15T10:35:00Z" w:initials="AH(">
    <w:p w14:paraId="1AA38CE8" w14:textId="77777777" w:rsidR="00510ECA" w:rsidRDefault="00510ECA">
      <w:pPr>
        <w:pStyle w:val="CommentText"/>
      </w:pPr>
      <w:r>
        <w:rPr>
          <w:rStyle w:val="CommentReference"/>
        </w:rPr>
        <w:annotationRef/>
      </w:r>
      <w:r>
        <w:t xml:space="preserve">Please elaborate </w:t>
      </w:r>
    </w:p>
    <w:p w14:paraId="5E2AE22B" w14:textId="77777777" w:rsidR="00510ECA" w:rsidRDefault="00510ECA">
      <w:pPr>
        <w:pStyle w:val="CommentText"/>
      </w:pPr>
    </w:p>
    <w:p w14:paraId="2E3368E9" w14:textId="054AA185" w:rsidR="00510ECA" w:rsidRDefault="00510ECA" w:rsidP="00963484">
      <w:pPr>
        <w:pStyle w:val="CommentText"/>
      </w:pPr>
      <w:r>
        <w:rPr>
          <w:b/>
          <w:bCs/>
        </w:rPr>
        <w:t>Response</w:t>
      </w:r>
      <w:r w:rsidRPr="00507AB2">
        <w:rPr>
          <w:b/>
          <w:bCs/>
        </w:rPr>
        <w:t xml:space="preserve">: </w:t>
      </w:r>
      <w:r>
        <w:t>With the addition of materials in the current draft, I think this would be addressed. If not, please advise accordingly</w:t>
      </w:r>
    </w:p>
  </w:comment>
  <w:comment w:id="6" w:author="Shams, Sadegh CTR (FHWA)" w:date="2019-02-05T08:56:00Z" w:initials="SSC(">
    <w:p w14:paraId="44DB4C5E" w14:textId="77777777" w:rsidR="00510ECA" w:rsidRDefault="00510ECA" w:rsidP="000C1373">
      <w:pPr>
        <w:pStyle w:val="CommentText"/>
      </w:pPr>
      <w:r>
        <w:rPr>
          <w:rStyle w:val="CommentReference"/>
        </w:rPr>
        <w:annotationRef/>
      </w:r>
      <w:r>
        <w:rPr>
          <w:rStyle w:val="CommentReference"/>
        </w:rPr>
        <w:annotationRef/>
      </w:r>
      <w:r>
        <w:t>Please bring some references here</w:t>
      </w:r>
    </w:p>
  </w:comment>
  <w:comment w:id="5" w:author="Shams, Sadegh CTR (FHWA)" w:date="2019-02-05T08:53:00Z" w:initials="SSC(">
    <w:p w14:paraId="291595CC" w14:textId="77777777" w:rsidR="00510ECA" w:rsidRDefault="00510ECA">
      <w:pPr>
        <w:pStyle w:val="CommentText"/>
      </w:pPr>
      <w:r>
        <w:t xml:space="preserve">”many opportunities”: please say such as …. </w:t>
      </w:r>
    </w:p>
  </w:comment>
  <w:comment w:id="12" w:author="Azari, Hoda (FHWA)" w:date="2019-02-15T10:35:00Z" w:initials="AH(">
    <w:p w14:paraId="42FAEF6E" w14:textId="77777777" w:rsidR="00510ECA" w:rsidRDefault="00510ECA">
      <w:pPr>
        <w:pStyle w:val="CommentText"/>
      </w:pPr>
      <w:r>
        <w:rPr>
          <w:rStyle w:val="CommentReference"/>
        </w:rPr>
        <w:annotationRef/>
      </w:r>
      <w:r>
        <w:t>Factors?</w:t>
      </w:r>
    </w:p>
  </w:comment>
  <w:comment w:id="15" w:author="Shams, Sadegh CTR (FHWA)" w:date="2019-02-05T08:57:00Z" w:initials="SSC(">
    <w:p w14:paraId="7A546D5B" w14:textId="77777777" w:rsidR="00510ECA" w:rsidRDefault="00510ECA">
      <w:pPr>
        <w:pStyle w:val="CommentText"/>
      </w:pPr>
      <w:r>
        <w:rPr>
          <w:rStyle w:val="CommentReference"/>
        </w:rPr>
        <w:annotationRef/>
      </w:r>
      <w:r>
        <w:t xml:space="preserve">Please add references and examples of such NDE methods that can quantify the extent of deterioration </w:t>
      </w:r>
    </w:p>
  </w:comment>
  <w:comment w:id="17" w:author="Shams, Sadegh CTR (FHWA)" w:date="2019-02-05T09:29:00Z" w:initials="SSC(">
    <w:p w14:paraId="1BCCC742" w14:textId="77777777" w:rsidR="00510ECA" w:rsidRDefault="00510ECA">
      <w:pPr>
        <w:pStyle w:val="CommentText"/>
      </w:pPr>
      <w:r>
        <w:rPr>
          <w:rStyle w:val="CommentReference"/>
        </w:rPr>
        <w:annotationRef/>
      </w:r>
      <w:r>
        <w:t>Please per both NDE and SHM provide some of such different ways. Please include references</w:t>
      </w:r>
    </w:p>
    <w:p w14:paraId="0192D405" w14:textId="77777777" w:rsidR="00510ECA" w:rsidRDefault="00510ECA">
      <w:pPr>
        <w:pStyle w:val="CommentText"/>
      </w:pPr>
    </w:p>
    <w:p w14:paraId="78DC62C2" w14:textId="36AFD85B" w:rsidR="00510ECA" w:rsidRDefault="00510ECA">
      <w:pPr>
        <w:pStyle w:val="CommentText"/>
      </w:pPr>
      <w:r w:rsidRPr="00E77123">
        <w:rPr>
          <w:b/>
          <w:bCs/>
        </w:rPr>
        <w:t xml:space="preserve">Response: </w:t>
      </w:r>
      <w:r>
        <w:t>We believe that we already addressed this with adding the new references. If these are not sufficient, please let us know</w:t>
      </w:r>
    </w:p>
  </w:comment>
  <w:comment w:id="20" w:author="Azari, Hoda (FHWA)" w:date="2019-02-15T10:37:00Z" w:initials="AH(">
    <w:p w14:paraId="55D6FA62" w14:textId="77777777" w:rsidR="00510ECA" w:rsidRDefault="00510ECA">
      <w:pPr>
        <w:pStyle w:val="CommentText"/>
      </w:pPr>
      <w:r>
        <w:rPr>
          <w:rStyle w:val="CommentReference"/>
        </w:rPr>
        <w:annotationRef/>
      </w:r>
      <w:r>
        <w:t>What about visual? Can we include it as well?</w:t>
      </w:r>
    </w:p>
  </w:comment>
  <w:comment w:id="29" w:author="Shams, Sadegh CTR (FHWA)" w:date="2019-01-31T09:57:00Z" w:initials="SSC(">
    <w:p w14:paraId="7DDE2E02" w14:textId="77777777" w:rsidR="00510ECA" w:rsidRDefault="00510ECA" w:rsidP="009F5FBB">
      <w:pPr>
        <w:pStyle w:val="CommentText"/>
      </w:pPr>
      <w:r>
        <w:rPr>
          <w:rStyle w:val="CommentReference"/>
        </w:rPr>
        <w:annotationRef/>
      </w:r>
      <w:r>
        <w:t>Please clarify, how to correlate data to spatial distribution without performing Multi-physics simulation.</w:t>
      </w:r>
    </w:p>
    <w:p w14:paraId="4F980A59" w14:textId="77777777" w:rsidR="00510ECA" w:rsidRDefault="00510ECA" w:rsidP="009F5FBB">
      <w:pPr>
        <w:pStyle w:val="CommentText"/>
      </w:pPr>
      <w:r>
        <w:t>Please put more effort into the report on how to correlate each NDE technique output to representative physical deterioration. Later discussions in 1.3 doesn’t have any informative or literature review contents</w:t>
      </w:r>
    </w:p>
    <w:p w14:paraId="16D1C97B" w14:textId="77777777" w:rsidR="00510ECA" w:rsidRDefault="00510ECA" w:rsidP="009F5FBB">
      <w:pPr>
        <w:pStyle w:val="CommentText"/>
      </w:pPr>
      <w:r>
        <w:t xml:space="preserve"> </w:t>
      </w:r>
    </w:p>
  </w:comment>
  <w:comment w:id="33" w:author="Shams, Sadegh CTR (FHWA)" w:date="2019-01-31T09:57:00Z" w:initials="SSC(">
    <w:p w14:paraId="5004EC50" w14:textId="77777777" w:rsidR="00510ECA" w:rsidRDefault="00510ECA">
      <w:pPr>
        <w:pStyle w:val="CommentText"/>
      </w:pPr>
      <w:r>
        <w:rPr>
          <w:rStyle w:val="CommentReference"/>
        </w:rPr>
        <w:annotationRef/>
      </w:r>
      <w:r>
        <w:t>Referring to my former comment, please add references and your thinking of fusion process (even in a sentence). Please mention your idea of getting damage function from different NDE techniques at least in a sentence and then you can explain it in the following sections. However I couldn’t find such processes in the following sections.</w:t>
      </w:r>
    </w:p>
  </w:comment>
  <w:comment w:id="34" w:author="Shams, Sadegh CTR (FHWA)" w:date="2019-02-05T09:46:00Z" w:initials="SSC(">
    <w:p w14:paraId="67EAA34F" w14:textId="77777777" w:rsidR="00510ECA" w:rsidRDefault="00510ECA">
      <w:pPr>
        <w:pStyle w:val="CommentText"/>
      </w:pPr>
      <w:r>
        <w:rPr>
          <w:rStyle w:val="CommentReference"/>
        </w:rPr>
        <w:annotationRef/>
      </w:r>
      <w:r>
        <w:t xml:space="preserve">What sections? Subsection 1.1 is just about webmanual and subsection 1.3 doesn’t have clear proposal  </w:t>
      </w:r>
    </w:p>
    <w:p w14:paraId="4BD59CCA" w14:textId="77777777" w:rsidR="00510ECA" w:rsidRDefault="00510ECA">
      <w:pPr>
        <w:pStyle w:val="CommentText"/>
      </w:pPr>
    </w:p>
    <w:p w14:paraId="5CECCD05" w14:textId="1C6650B3" w:rsidR="00510ECA" w:rsidRDefault="00510ECA">
      <w:pPr>
        <w:pStyle w:val="CommentText"/>
      </w:pPr>
      <w:r>
        <w:rPr>
          <w:b/>
          <w:bCs/>
        </w:rPr>
        <w:t>Response</w:t>
      </w:r>
      <w:r w:rsidRPr="00551294">
        <w:rPr>
          <w:b/>
          <w:bCs/>
        </w:rPr>
        <w:t xml:space="preserve">: </w:t>
      </w:r>
      <w:r>
        <w:t>We used web-manual to simply extract the current NDE techniques</w:t>
      </w:r>
    </w:p>
  </w:comment>
  <w:comment w:id="35" w:author="Shams, Sadegh CTR (FHWA)" w:date="2019-01-31T10:23:00Z" w:initials="SSC(">
    <w:p w14:paraId="2F87FD45" w14:textId="77777777" w:rsidR="00510ECA" w:rsidRDefault="00510ECA">
      <w:pPr>
        <w:pStyle w:val="CommentText"/>
      </w:pPr>
      <w:r>
        <w:rPr>
          <w:rStyle w:val="CommentReference"/>
        </w:rPr>
        <w:annotationRef/>
      </w:r>
      <w:r>
        <w:t xml:space="preserve">The web manual doesn’t provide any member capacity estimation from NDE data. </w:t>
      </w:r>
    </w:p>
  </w:comment>
  <w:comment w:id="37" w:author="Babanajad, Saeed" w:date="2019-03-12T11:46:00Z" w:initials="BS">
    <w:p w14:paraId="2D263A88" w14:textId="530BA63C" w:rsidR="00510ECA" w:rsidRDefault="00510ECA">
      <w:pPr>
        <w:pStyle w:val="CommentText"/>
      </w:pPr>
      <w:r>
        <w:rPr>
          <w:rStyle w:val="CommentReference"/>
        </w:rPr>
        <w:annotationRef/>
      </w:r>
      <w:r>
        <w:t>Added this section per request</w:t>
      </w:r>
    </w:p>
  </w:comment>
  <w:comment w:id="38" w:author="Azari, Hoda (FHWA)" w:date="2019-02-15T10:40:00Z" w:initials="AH(">
    <w:p w14:paraId="13B6361B" w14:textId="77777777" w:rsidR="00510ECA" w:rsidRDefault="00510ECA" w:rsidP="0080709A">
      <w:pPr>
        <w:pStyle w:val="CommentText"/>
      </w:pPr>
      <w:r>
        <w:rPr>
          <w:rStyle w:val="CommentReference"/>
        </w:rPr>
        <w:annotationRef/>
      </w:r>
      <w:r>
        <w:t>This column if for NDE techniques</w:t>
      </w:r>
    </w:p>
    <w:p w14:paraId="0F1E972D" w14:textId="77777777" w:rsidR="00510ECA" w:rsidRDefault="00510ECA" w:rsidP="0080709A">
      <w:pPr>
        <w:pStyle w:val="CommentText"/>
      </w:pPr>
    </w:p>
    <w:p w14:paraId="239A46AE" w14:textId="7293CF92" w:rsidR="00510ECA" w:rsidRDefault="00510ECA" w:rsidP="0080709A">
      <w:pPr>
        <w:pStyle w:val="CommentText"/>
      </w:pPr>
      <w:r w:rsidRPr="007C3ED3">
        <w:rPr>
          <w:b/>
          <w:bCs/>
        </w:rPr>
        <w:t>Response:</w:t>
      </w:r>
      <w:r>
        <w:t xml:space="preserve"> Revised</w:t>
      </w:r>
    </w:p>
  </w:comment>
  <w:comment w:id="39" w:author="Babanajad, Saeed" w:date="2019-03-15T16:21:00Z" w:initials="BS">
    <w:p w14:paraId="3FDAADA8" w14:textId="6E640B9E" w:rsidR="00510ECA" w:rsidRDefault="00510ECA" w:rsidP="007C3ED3">
      <w:pPr>
        <w:pStyle w:val="CommentText"/>
      </w:pPr>
      <w:r>
        <w:rPr>
          <w:rStyle w:val="CommentReference"/>
        </w:rPr>
        <w:annotationRef/>
      </w:r>
      <w:r>
        <w:rPr>
          <w:rStyle w:val="CommentReference"/>
        </w:rPr>
        <w:annotationRef/>
      </w:r>
      <w:r>
        <w:t>Added this section per request</w:t>
      </w:r>
    </w:p>
  </w:comment>
  <w:comment w:id="40" w:author="Azari, Hoda (FHWA)" w:date="2019-02-15T10:40:00Z" w:initials="AH(">
    <w:p w14:paraId="7E1A63D9" w14:textId="77777777" w:rsidR="00510ECA" w:rsidRDefault="00510ECA" w:rsidP="0080709A">
      <w:pPr>
        <w:pStyle w:val="CommentText"/>
      </w:pPr>
      <w:r>
        <w:rPr>
          <w:rStyle w:val="CommentReference"/>
        </w:rPr>
        <w:annotationRef/>
      </w:r>
      <w:r>
        <w:t>This column if for NDE techniques</w:t>
      </w:r>
    </w:p>
    <w:p w14:paraId="2E2D2E80" w14:textId="77777777" w:rsidR="00510ECA" w:rsidRDefault="00510ECA" w:rsidP="007C3ED3">
      <w:pPr>
        <w:pStyle w:val="CommentText"/>
      </w:pPr>
    </w:p>
    <w:p w14:paraId="136BEB43" w14:textId="165DB114" w:rsidR="00510ECA" w:rsidRDefault="00510ECA" w:rsidP="007C3ED3">
      <w:pPr>
        <w:pStyle w:val="CommentText"/>
      </w:pPr>
      <w:r w:rsidRPr="007C3ED3">
        <w:rPr>
          <w:b/>
          <w:bCs/>
        </w:rPr>
        <w:t>Response:</w:t>
      </w:r>
      <w:r>
        <w:t xml:space="preserve"> Revised</w:t>
      </w:r>
    </w:p>
  </w:comment>
  <w:comment w:id="41" w:author="Babanajad, Saeed" w:date="2019-03-15T16:23:00Z" w:initials="BS">
    <w:p w14:paraId="52071427" w14:textId="1EEA6783" w:rsidR="00510ECA" w:rsidRDefault="00510ECA" w:rsidP="007C3ED3">
      <w:pPr>
        <w:pStyle w:val="CommentText"/>
      </w:pPr>
      <w:r>
        <w:rPr>
          <w:rStyle w:val="CommentReference"/>
        </w:rPr>
        <w:annotationRef/>
      </w:r>
      <w:r>
        <w:rPr>
          <w:rStyle w:val="CommentReference"/>
        </w:rPr>
        <w:annotationRef/>
      </w:r>
      <w:r>
        <w:rPr>
          <w:rStyle w:val="CommentReference"/>
        </w:rPr>
        <w:annotationRef/>
      </w:r>
      <w:r>
        <w:t>Added this section per request</w:t>
      </w:r>
    </w:p>
  </w:comment>
  <w:comment w:id="42" w:author="Azari, Hoda (FHWA)" w:date="2019-02-15T10:40:00Z" w:initials="AH(">
    <w:p w14:paraId="0C6821A9" w14:textId="77777777" w:rsidR="00510ECA" w:rsidRDefault="00510ECA" w:rsidP="0080709A">
      <w:pPr>
        <w:pStyle w:val="CommentText"/>
      </w:pPr>
      <w:r>
        <w:rPr>
          <w:rStyle w:val="CommentReference"/>
        </w:rPr>
        <w:annotationRef/>
      </w:r>
      <w:r>
        <w:t>This column if for NDE techniques</w:t>
      </w:r>
    </w:p>
    <w:p w14:paraId="122F038A" w14:textId="77777777" w:rsidR="00510ECA" w:rsidRDefault="00510ECA" w:rsidP="007C3ED3">
      <w:pPr>
        <w:pStyle w:val="CommentText"/>
      </w:pPr>
    </w:p>
    <w:p w14:paraId="235F182C" w14:textId="30A77769" w:rsidR="00510ECA" w:rsidRDefault="00510ECA" w:rsidP="007C3ED3">
      <w:pPr>
        <w:pStyle w:val="CommentText"/>
      </w:pPr>
      <w:r w:rsidRPr="007C3ED3">
        <w:rPr>
          <w:b/>
          <w:bCs/>
        </w:rPr>
        <w:t>Response:</w:t>
      </w:r>
      <w:r>
        <w:t xml:space="preserve"> Revised</w:t>
      </w:r>
    </w:p>
    <w:p w14:paraId="11DFF710" w14:textId="77777777" w:rsidR="00510ECA" w:rsidRDefault="00510ECA" w:rsidP="0080709A">
      <w:pPr>
        <w:pStyle w:val="CommentText"/>
      </w:pPr>
    </w:p>
  </w:comment>
  <w:comment w:id="43" w:author="Shams, Sadegh CTR (FHWA)" w:date="2019-02-05T09:58:00Z" w:initials="SSC(">
    <w:p w14:paraId="6C6F5162" w14:textId="77777777" w:rsidR="00510ECA" w:rsidRDefault="00510ECA" w:rsidP="00E056F9">
      <w:pPr>
        <w:pStyle w:val="CommentText"/>
      </w:pPr>
      <w:r>
        <w:rPr>
          <w:rStyle w:val="CommentReference"/>
        </w:rPr>
        <w:annotationRef/>
      </w:r>
      <w:r w:rsidRPr="00E056F9">
        <w:t>This section should perform literature reviews on how to fuse data f</w:t>
      </w:r>
      <w:r>
        <w:t xml:space="preserve">rom different NDE technique to reach to </w:t>
      </w:r>
      <w:r w:rsidRPr="00E056F9">
        <w:t>member geometry and material prop</w:t>
      </w:r>
      <w:r>
        <w:t>erties as you want to be only parameters in the SHM process.</w:t>
      </w:r>
    </w:p>
    <w:p w14:paraId="00F5366D" w14:textId="77777777" w:rsidR="00510ECA" w:rsidRDefault="00510ECA" w:rsidP="00E056F9">
      <w:pPr>
        <w:pStyle w:val="CommentText"/>
      </w:pPr>
    </w:p>
    <w:p w14:paraId="5A3592EB" w14:textId="17FCECE1" w:rsidR="00510ECA" w:rsidRPr="00E056F9" w:rsidRDefault="00510ECA" w:rsidP="00E056F9">
      <w:pPr>
        <w:pStyle w:val="CommentText"/>
      </w:pPr>
      <w:r>
        <w:rPr>
          <w:b/>
          <w:bCs/>
        </w:rPr>
        <w:t>Response</w:t>
      </w:r>
      <w:r w:rsidRPr="00551294">
        <w:rPr>
          <w:b/>
          <w:bCs/>
        </w:rPr>
        <w:t>:</w:t>
      </w:r>
      <w:r>
        <w:t xml:space="preserve"> revised the corresponding section</w:t>
      </w:r>
    </w:p>
  </w:comment>
  <w:comment w:id="46" w:author="Shams, Sadegh CTR (FHWA)" w:date="2019-01-31T10:30:00Z" w:initials="SSC(">
    <w:p w14:paraId="41846772" w14:textId="77777777" w:rsidR="00510ECA" w:rsidRDefault="00510ECA" w:rsidP="007C3ED3">
      <w:pPr>
        <w:pStyle w:val="CommentText"/>
      </w:pPr>
      <w:r>
        <w:rPr>
          <w:rStyle w:val="CommentReference"/>
        </w:rPr>
        <w:annotationRef/>
      </w:r>
      <w:r>
        <w:t xml:space="preserve">Please explain more about the balance identification and a short description on your plan in this project and then connect this subsection to the next subsection </w:t>
      </w:r>
    </w:p>
  </w:comment>
  <w:comment w:id="48" w:author="Shams, Sadegh CTR (FHWA)" w:date="2019-01-31T10:30:00Z" w:initials="SSC(">
    <w:p w14:paraId="4F6273DC" w14:textId="77777777" w:rsidR="00510ECA" w:rsidRDefault="00510ECA">
      <w:pPr>
        <w:pStyle w:val="CommentText"/>
      </w:pPr>
      <w:r>
        <w:rPr>
          <w:rStyle w:val="CommentReference"/>
        </w:rPr>
        <w:annotationRef/>
      </w:r>
      <w:r>
        <w:t>Same as former comment</w:t>
      </w:r>
    </w:p>
  </w:comment>
  <w:comment w:id="50" w:author="Shams, Sadegh CTR (FHWA)" w:date="2019-01-31T10:33:00Z" w:initials="SSC(">
    <w:p w14:paraId="0F03AC2C" w14:textId="77777777" w:rsidR="00510ECA" w:rsidRDefault="00510ECA">
      <w:pPr>
        <w:pStyle w:val="CommentText"/>
      </w:pPr>
      <w:r>
        <w:rPr>
          <w:rStyle w:val="CommentReference"/>
        </w:rPr>
        <w:annotationRef/>
      </w:r>
      <w:r>
        <w:t>This subsection needs to discuss and provide references about fusion processes for NDE techniques (or candidate techniques). Then propose how to identify balance and degree of improvement, mentioned in the former section.</w:t>
      </w:r>
    </w:p>
    <w:p w14:paraId="1AF0C105" w14:textId="77777777" w:rsidR="00510ECA" w:rsidRDefault="00510ECA">
      <w:pPr>
        <w:pStyle w:val="CommentText"/>
      </w:pPr>
    </w:p>
  </w:comment>
  <w:comment w:id="119" w:author="Babanajad, Saeed" w:date="2019-03-15T15:18:00Z" w:initials="BS">
    <w:p w14:paraId="6AA9DD86" w14:textId="4E0E3A08" w:rsidR="00510ECA" w:rsidRDefault="00510ECA" w:rsidP="00EB7A18">
      <w:pPr>
        <w:pStyle w:val="CommentText"/>
      </w:pPr>
      <w:r>
        <w:rPr>
          <w:rStyle w:val="CommentReference"/>
        </w:rPr>
        <w:annotationRef/>
      </w:r>
      <w:r>
        <w:t>Given we worked on different versions, I lost Sadegh’s comment here. So, I added it manually.</w:t>
      </w:r>
    </w:p>
    <w:p w14:paraId="4E39C7F1" w14:textId="77777777" w:rsidR="00510ECA" w:rsidRDefault="00510ECA" w:rsidP="00EB7A18">
      <w:pPr>
        <w:pStyle w:val="CommentText"/>
      </w:pPr>
    </w:p>
    <w:p w14:paraId="471CDDA9" w14:textId="66EC78B7" w:rsidR="00510ECA" w:rsidRDefault="00510ECA">
      <w:pPr>
        <w:pStyle w:val="CommentText"/>
      </w:pPr>
      <w:r w:rsidRPr="005D677C">
        <w:rPr>
          <w:b/>
          <w:bCs/>
          <w:u w:val="single"/>
        </w:rPr>
        <w:t>Sadegh Shams:</w:t>
      </w:r>
      <w:r>
        <w:t xml:space="preserve"> These schematic examples are not enough. As previously mentioned, the fusion processes should be discussed</w:t>
      </w:r>
    </w:p>
  </w:comment>
  <w:comment w:id="168" w:author="Shams, Sadegh CTR (FHWA)" w:date="2019-01-31T11:29:00Z" w:initials="SSC(">
    <w:p w14:paraId="14D90582" w14:textId="77777777" w:rsidR="00510ECA" w:rsidRDefault="00510ECA" w:rsidP="005D677C">
      <w:pPr>
        <w:pStyle w:val="CommentText"/>
      </w:pPr>
      <w:r>
        <w:rPr>
          <w:rStyle w:val="CommentReference"/>
        </w:rPr>
        <w:annotationRef/>
      </w:r>
      <w:r>
        <w:t>Please discuss on how to get E from impact echo or section loss from MFL and fuse the cover depth to representative physical deterioration.</w:t>
      </w:r>
    </w:p>
    <w:p w14:paraId="64B4FB0E" w14:textId="77777777" w:rsidR="00510ECA" w:rsidRDefault="00510ECA" w:rsidP="005D677C">
      <w:pPr>
        <w:pStyle w:val="CommentText"/>
      </w:pPr>
      <w:r>
        <w:t>Please show references (from literature reviews) as well.</w:t>
      </w:r>
    </w:p>
    <w:p w14:paraId="0E103616" w14:textId="77777777" w:rsidR="00510ECA" w:rsidRDefault="00510ECA" w:rsidP="005D677C">
      <w:pPr>
        <w:pStyle w:val="CommentText"/>
      </w:pPr>
    </w:p>
    <w:p w14:paraId="1EF78FFC" w14:textId="56341AED" w:rsidR="00510ECA" w:rsidRDefault="00510ECA" w:rsidP="005D677C">
      <w:pPr>
        <w:pStyle w:val="CommentText"/>
      </w:pPr>
      <w:r>
        <w:rPr>
          <w:b/>
          <w:bCs/>
        </w:rPr>
        <w:t>Response</w:t>
      </w:r>
      <w:r w:rsidRPr="00F0673D">
        <w:rPr>
          <w:b/>
          <w:bCs/>
        </w:rPr>
        <w:t>:</w:t>
      </w:r>
      <w:r>
        <w:t xml:space="preserve"> Removed</w:t>
      </w:r>
    </w:p>
  </w:comment>
  <w:comment w:id="173" w:author="Shams, Sadegh CTR (FHWA)" w:date="2019-01-31T11:31:00Z" w:initials="SSC(">
    <w:p w14:paraId="1A5B6D8C" w14:textId="77777777" w:rsidR="00510ECA" w:rsidRDefault="00510ECA" w:rsidP="005D677C">
      <w:pPr>
        <w:pStyle w:val="CommentText"/>
      </w:pPr>
      <w:r>
        <w:rPr>
          <w:rStyle w:val="CommentReference"/>
        </w:rPr>
        <w:annotationRef/>
      </w:r>
      <w:r>
        <w:t>Needs more explanation about this figure</w:t>
      </w:r>
    </w:p>
    <w:p w14:paraId="408653C6" w14:textId="77777777" w:rsidR="00510ECA" w:rsidRDefault="00510ECA" w:rsidP="005D677C">
      <w:pPr>
        <w:pStyle w:val="CommentText"/>
      </w:pPr>
      <w:r>
        <w:t>References?</w:t>
      </w:r>
    </w:p>
    <w:p w14:paraId="7C48AA71" w14:textId="77777777" w:rsidR="00510ECA" w:rsidRDefault="00510ECA" w:rsidP="005D677C">
      <w:pPr>
        <w:pStyle w:val="CommentText"/>
      </w:pPr>
    </w:p>
    <w:p w14:paraId="0ABFB740" w14:textId="6031D8C6" w:rsidR="00510ECA" w:rsidRDefault="00510ECA" w:rsidP="005D677C">
      <w:pPr>
        <w:pStyle w:val="CommentText"/>
      </w:pPr>
      <w:r>
        <w:rPr>
          <w:b/>
          <w:bCs/>
        </w:rPr>
        <w:t>Response</w:t>
      </w:r>
      <w:r w:rsidRPr="00F0673D">
        <w:rPr>
          <w:b/>
          <w:bCs/>
        </w:rPr>
        <w:t>:</w:t>
      </w:r>
      <w:r>
        <w:t xml:space="preserve"> Removed</w:t>
      </w:r>
    </w:p>
  </w:comment>
  <w:comment w:id="183" w:author="Shams, Sadegh CTR (FHWA)" w:date="2019-01-31T11:33:00Z" w:initials="SSC(">
    <w:p w14:paraId="77E5D203" w14:textId="77777777" w:rsidR="00510ECA" w:rsidRDefault="00510ECA" w:rsidP="005D677C">
      <w:pPr>
        <w:pStyle w:val="CommentText"/>
      </w:pPr>
      <w:r>
        <w:rPr>
          <w:rStyle w:val="CommentReference"/>
        </w:rPr>
        <w:annotationRef/>
      </w:r>
      <w:r>
        <w:t>What is it?</w:t>
      </w:r>
    </w:p>
    <w:p w14:paraId="46B6AD08" w14:textId="77777777" w:rsidR="00510ECA" w:rsidRDefault="00510ECA" w:rsidP="005D677C">
      <w:pPr>
        <w:pStyle w:val="CommentText"/>
      </w:pPr>
      <w:r>
        <w:t>Please explain.</w:t>
      </w:r>
    </w:p>
    <w:p w14:paraId="6918F421" w14:textId="77777777" w:rsidR="00510ECA" w:rsidRDefault="00510ECA" w:rsidP="005D677C">
      <w:pPr>
        <w:pStyle w:val="CommentText"/>
      </w:pPr>
    </w:p>
    <w:p w14:paraId="7D5A8939" w14:textId="4850B992" w:rsidR="00510ECA" w:rsidRDefault="00510ECA" w:rsidP="005D677C">
      <w:pPr>
        <w:pStyle w:val="CommentText"/>
      </w:pPr>
      <w:r>
        <w:rPr>
          <w:b/>
          <w:bCs/>
        </w:rPr>
        <w:t>Response</w:t>
      </w:r>
      <w:r w:rsidRPr="00F0673D">
        <w:rPr>
          <w:b/>
          <w:bCs/>
        </w:rPr>
        <w:t>:</w:t>
      </w:r>
      <w:r>
        <w:t xml:space="preserve"> Removed</w:t>
      </w:r>
    </w:p>
  </w:comment>
  <w:comment w:id="188" w:author="Shams, Sadegh CTR (FHWA)" w:date="2019-02-01T08:13:00Z" w:initials="SSC(">
    <w:p w14:paraId="12B129CF" w14:textId="77777777" w:rsidR="00510ECA" w:rsidRDefault="00510ECA" w:rsidP="00B06575">
      <w:pPr>
        <w:pStyle w:val="CommentText"/>
      </w:pPr>
      <w:r>
        <w:rPr>
          <w:rStyle w:val="CommentReference"/>
        </w:rPr>
        <w:annotationRef/>
      </w:r>
      <w:r>
        <w:t xml:space="preserve">To incorporate NDE results to refine the model attribute, we expect this project propose how to incorporate different NDE I/O parameters to provide new model resolutions. </w:t>
      </w:r>
    </w:p>
    <w:p w14:paraId="319D9B34" w14:textId="77777777" w:rsidR="00510ECA" w:rsidRDefault="00510ECA" w:rsidP="00B06575">
      <w:pPr>
        <w:pStyle w:val="CommentText"/>
      </w:pPr>
      <w:r>
        <w:t xml:space="preserve">It should provide not only geometrical or material degradation but also any other possible I/O such as thermal, electromagnetics or …. . </w:t>
      </w:r>
    </w:p>
    <w:p w14:paraId="0657EBCB" w14:textId="77777777" w:rsidR="00510ECA" w:rsidRDefault="00510ECA" w:rsidP="00B06575">
      <w:pPr>
        <w:pStyle w:val="CommentText"/>
      </w:pPr>
      <w:r>
        <w:t xml:space="preserve">What is proposed is actually using FEM modeling techniques in routine SHM process and has nothing to do with advanced modeling. </w:t>
      </w:r>
    </w:p>
    <w:p w14:paraId="75FD6C50" w14:textId="77777777" w:rsidR="00510ECA" w:rsidRDefault="00510ECA" w:rsidP="00B06575">
      <w:pPr>
        <w:pStyle w:val="CommentText"/>
      </w:pPr>
    </w:p>
  </w:comment>
  <w:comment w:id="189" w:author="Franklin Moon" w:date="2019-03-14T06:51:00Z" w:initials="FM">
    <w:p w14:paraId="1631214A" w14:textId="77777777" w:rsidR="00510ECA" w:rsidRDefault="00510ECA" w:rsidP="00B06575">
      <w:pPr>
        <w:pStyle w:val="CommentText"/>
      </w:pPr>
      <w:r>
        <w:rPr>
          <w:rStyle w:val="CommentReference"/>
        </w:rPr>
        <w:annotationRef/>
      </w:r>
      <w:r>
        <w:t xml:space="preserve">Our approach to this project was to ensure that the outcomes of the effort would be implementable in practice. Based on our experience, most consultants do not have the capabilities to perform multi-physics modeling and so the direct approach to incorporating NDE data was chosen. We should probably discuss this during our next meeting as it is important that we are all in agreement with the direction of this project before we go too much further. Our understanding was that the overall goal is to examine how the use of both NDE and SHM data may improve upon the use of SHM data alone (for load rating purposes).   </w:t>
      </w:r>
    </w:p>
  </w:comment>
  <w:comment w:id="191" w:author="Shams, Sadegh CTR (FHWA)" w:date="2019-02-01T09:14:00Z" w:initials="SSC(">
    <w:p w14:paraId="75D6E0D5" w14:textId="77777777" w:rsidR="00510ECA" w:rsidRDefault="00510ECA" w:rsidP="00B06575">
      <w:pPr>
        <w:pStyle w:val="CommentText"/>
      </w:pPr>
      <w:r>
        <w:rPr>
          <w:rStyle w:val="CommentReference"/>
        </w:rPr>
        <w:annotationRef/>
      </w:r>
      <w:r>
        <w:t>Please have some feasibility studies and literature reviews on different parameters</w:t>
      </w:r>
    </w:p>
  </w:comment>
  <w:comment w:id="193" w:author="Shams, Sadegh CTR (FHWA)" w:date="2019-02-01T09:16:00Z" w:initials="SSC(">
    <w:p w14:paraId="4F7C3A1F" w14:textId="77777777" w:rsidR="00510ECA" w:rsidRDefault="00510ECA" w:rsidP="00B06575">
      <w:pPr>
        <w:pStyle w:val="CommentText"/>
      </w:pPr>
      <w:r>
        <w:rPr>
          <w:rStyle w:val="CommentReference"/>
        </w:rPr>
        <w:annotationRef/>
      </w:r>
      <w:r>
        <w:t>Yes, agreed. But please use the simplest FE modeling technique as you wish and give more complexity to finite element model such as possibility of refining shape functions (I think I heard this possibility in a telecom), multiphysics simulations etc.</w:t>
      </w:r>
    </w:p>
  </w:comment>
  <w:comment w:id="195" w:author="Azari, Hoda (FHWA)" w:date="2019-02-15T10:45:00Z" w:initials="AH(">
    <w:p w14:paraId="6BCEA315" w14:textId="77777777" w:rsidR="00510ECA" w:rsidRDefault="00510ECA" w:rsidP="00B06575">
      <w:pPr>
        <w:pStyle w:val="CommentText"/>
      </w:pPr>
      <w:r>
        <w:rPr>
          <w:rStyle w:val="CommentReference"/>
        </w:rPr>
        <w:annotationRef/>
      </w:r>
      <w:r>
        <w:rPr>
          <w:rStyle w:val="CommentReference"/>
        </w:rPr>
        <w:annotationRef/>
      </w:r>
      <w:r>
        <w:t>What is the proposed software to create such model</w:t>
      </w:r>
    </w:p>
  </w:comment>
  <w:comment w:id="200" w:author="Shams, Sadegh CTR (FHWA)" w:date="2019-01-31T13:36:00Z" w:initials="SSC(">
    <w:p w14:paraId="71534514" w14:textId="77777777" w:rsidR="00510ECA" w:rsidRDefault="00510ECA" w:rsidP="00B06575">
      <w:pPr>
        <w:pStyle w:val="CommentText"/>
      </w:pPr>
      <w:r>
        <w:rPr>
          <w:rStyle w:val="CommentReference"/>
        </w:rPr>
        <w:annotationRef/>
      </w:r>
      <w:r>
        <w:t>Please provide what parameters have been used before (including references) and what parameters you have added/will be added through this project</w:t>
      </w:r>
    </w:p>
    <w:p w14:paraId="228DF233" w14:textId="77777777" w:rsidR="00510ECA" w:rsidRDefault="00510ECA" w:rsidP="00B06575">
      <w:pPr>
        <w:pStyle w:val="CommentText"/>
      </w:pPr>
      <w:r>
        <w:t xml:space="preserve"> </w:t>
      </w:r>
    </w:p>
  </w:comment>
  <w:comment w:id="202" w:author="Shams, Sadegh CTR (FHWA)" w:date="2019-01-31T14:07:00Z" w:initials="SSC(">
    <w:p w14:paraId="3A915197" w14:textId="77777777" w:rsidR="00510ECA" w:rsidRDefault="00510ECA" w:rsidP="00B06575">
      <w:pPr>
        <w:pStyle w:val="CommentText"/>
      </w:pPr>
      <w:r>
        <w:t xml:space="preserve">From </w:t>
      </w:r>
      <w:r>
        <w:rPr>
          <w:rStyle w:val="CommentReference"/>
        </w:rPr>
        <w:annotationRef/>
      </w:r>
      <w:r>
        <w:t>where? Are they supposed to be found here in this project? Any plane you can provide here?</w:t>
      </w:r>
    </w:p>
  </w:comment>
  <w:comment w:id="209" w:author="Azari, Hoda (FHWA)" w:date="2019-02-15T10:46:00Z" w:initials="AH(">
    <w:p w14:paraId="6C9125EA" w14:textId="77777777" w:rsidR="00510ECA" w:rsidRDefault="00510ECA" w:rsidP="00B06575">
      <w:pPr>
        <w:pStyle w:val="CommentText"/>
      </w:pPr>
      <w:r>
        <w:rPr>
          <w:rStyle w:val="CommentReference"/>
        </w:rPr>
        <w:annotationRef/>
      </w:r>
      <w:r>
        <w:t>What is MAC value?</w:t>
      </w:r>
    </w:p>
  </w:comment>
  <w:comment w:id="210" w:author="Azari, Hoda (FHWA)" w:date="2019-02-15T10:47:00Z" w:initials="AH(">
    <w:p w14:paraId="176877DF" w14:textId="77777777" w:rsidR="00510ECA" w:rsidRDefault="00510ECA" w:rsidP="00B06575">
      <w:pPr>
        <w:pStyle w:val="CommentText"/>
      </w:pPr>
      <w:r>
        <w:rPr>
          <w:rStyle w:val="CommentReference"/>
        </w:rPr>
        <w:annotationRef/>
      </w:r>
      <w:r>
        <w:t>How about performing an uncertainty analysis on the NDE data if Rutgers have the coring data?</w:t>
      </w:r>
    </w:p>
    <w:p w14:paraId="1DCB7537" w14:textId="77777777" w:rsidR="00510ECA" w:rsidRDefault="00510ECA" w:rsidP="00B06575">
      <w:pPr>
        <w:pStyle w:val="CommentText"/>
      </w:pPr>
    </w:p>
  </w:comment>
  <w:comment w:id="217" w:author="Shams, Sadegh CTR (FHWA)" w:date="2019-02-05T11:04:00Z" w:initials="SSC(">
    <w:p w14:paraId="51888B82" w14:textId="77777777" w:rsidR="00510ECA" w:rsidRDefault="00510ECA" w:rsidP="00B06575">
      <w:pPr>
        <w:pStyle w:val="CommentText"/>
      </w:pPr>
      <w:r>
        <w:rPr>
          <w:rStyle w:val="CommentReference"/>
        </w:rPr>
        <w:annotationRef/>
      </w:r>
      <w:r>
        <w:t>This figure needs to be discussed on each parameters and techniques</w:t>
      </w:r>
    </w:p>
    <w:p w14:paraId="7E5CEB4A" w14:textId="77777777" w:rsidR="00510ECA" w:rsidRDefault="00510ECA" w:rsidP="00B06575">
      <w:pPr>
        <w:pStyle w:val="CommentText"/>
      </w:pPr>
    </w:p>
    <w:p w14:paraId="6D298409" w14:textId="4DBB79C2" w:rsidR="00510ECA" w:rsidRDefault="00510ECA" w:rsidP="00B06575">
      <w:pPr>
        <w:pStyle w:val="CommentText"/>
      </w:pPr>
      <w:r w:rsidRPr="00EB7A18">
        <w:rPr>
          <w:b/>
          <w:bCs/>
        </w:rPr>
        <w:t xml:space="preserve">Saeed: </w:t>
      </w:r>
      <w:r>
        <w:t>figure is revised</w:t>
      </w:r>
    </w:p>
  </w:comment>
  <w:comment w:id="231" w:author="Babanajad, Saeed" w:date="2019-03-15T15:37:00Z" w:initials="BS">
    <w:p w14:paraId="34F6AD4E" w14:textId="37983987" w:rsidR="00510ECA" w:rsidRDefault="00510ECA" w:rsidP="00EB54E7">
      <w:pPr>
        <w:pStyle w:val="CommentText"/>
      </w:pPr>
      <w:r>
        <w:rPr>
          <w:rStyle w:val="CommentReference"/>
        </w:rPr>
        <w:annotationRef/>
      </w:r>
      <w:r>
        <w:t>This column is added for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3368E9" w15:done="0"/>
  <w15:commentEx w15:paraId="44DB4C5E" w15:done="0"/>
  <w15:commentEx w15:paraId="291595CC" w15:done="0"/>
  <w15:commentEx w15:paraId="42FAEF6E" w15:done="0"/>
  <w15:commentEx w15:paraId="7A546D5B" w15:done="0"/>
  <w15:commentEx w15:paraId="78DC62C2" w15:done="0"/>
  <w15:commentEx w15:paraId="55D6FA62" w15:done="0"/>
  <w15:commentEx w15:paraId="16D1C97B" w15:done="0"/>
  <w15:commentEx w15:paraId="5004EC50" w15:done="0"/>
  <w15:commentEx w15:paraId="5CECCD05" w15:done="0"/>
  <w15:commentEx w15:paraId="2F87FD45" w15:done="0"/>
  <w15:commentEx w15:paraId="2D263A88" w15:done="0"/>
  <w15:commentEx w15:paraId="239A46AE" w15:done="0"/>
  <w15:commentEx w15:paraId="3FDAADA8" w15:done="0"/>
  <w15:commentEx w15:paraId="136BEB43" w15:done="0"/>
  <w15:commentEx w15:paraId="52071427" w15:done="0"/>
  <w15:commentEx w15:paraId="11DFF710" w15:done="0"/>
  <w15:commentEx w15:paraId="5A3592EB" w15:done="0"/>
  <w15:commentEx w15:paraId="41846772" w15:done="0"/>
  <w15:commentEx w15:paraId="4F6273DC" w15:done="0"/>
  <w15:commentEx w15:paraId="1AF0C105" w15:done="0"/>
  <w15:commentEx w15:paraId="471CDDA9" w15:done="0"/>
  <w15:commentEx w15:paraId="1EF78FFC" w15:done="0"/>
  <w15:commentEx w15:paraId="0ABFB740" w15:done="0"/>
  <w15:commentEx w15:paraId="7D5A8939" w15:done="0"/>
  <w15:commentEx w15:paraId="75FD6C50" w15:done="0"/>
  <w15:commentEx w15:paraId="1631214A" w15:paraIdParent="75FD6C50" w15:done="0"/>
  <w15:commentEx w15:paraId="75D6E0D5" w15:done="0"/>
  <w15:commentEx w15:paraId="4F7C3A1F" w15:done="0"/>
  <w15:commentEx w15:paraId="6BCEA315" w15:done="0"/>
  <w15:commentEx w15:paraId="228DF233" w15:done="0"/>
  <w15:commentEx w15:paraId="3A915197" w15:done="0"/>
  <w15:commentEx w15:paraId="6C9125EA" w15:done="0"/>
  <w15:commentEx w15:paraId="1DCB7537" w15:done="0"/>
  <w15:commentEx w15:paraId="6D298409" w15:done="0"/>
  <w15:commentEx w15:paraId="34F6AD4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3368E9" w16cid:durableId="2031D0E8"/>
  <w16cid:commentId w16cid:paraId="44DB4C5E" w16cid:durableId="2039C357"/>
  <w16cid:commentId w16cid:paraId="291595CC" w16cid:durableId="201B7D26"/>
  <w16cid:commentId w16cid:paraId="42FAEF6E" w16cid:durableId="201B7D27"/>
  <w16cid:commentId w16cid:paraId="7A546D5B" w16cid:durableId="201B7D28"/>
  <w16cid:commentId w16cid:paraId="78DC62C2" w16cid:durableId="2039C35B"/>
  <w16cid:commentId w16cid:paraId="55D6FA62" w16cid:durableId="201B7D2A"/>
  <w16cid:commentId w16cid:paraId="16D1C97B" w16cid:durableId="2039C35D"/>
  <w16cid:commentId w16cid:paraId="5004EC50" w16cid:durableId="201B7D2C"/>
  <w16cid:commentId w16cid:paraId="5CECCD05" w16cid:durableId="2039C35F"/>
  <w16cid:commentId w16cid:paraId="2F87FD45" w16cid:durableId="201B7D2E"/>
  <w16cid:commentId w16cid:paraId="2D263A88" w16cid:durableId="2039C361"/>
  <w16cid:commentId w16cid:paraId="239A46AE" w16cid:durableId="2039C362"/>
  <w16cid:commentId w16cid:paraId="3FDAADA8" w16cid:durableId="2039C363"/>
  <w16cid:commentId w16cid:paraId="136BEB43" w16cid:durableId="2039C364"/>
  <w16cid:commentId w16cid:paraId="52071427" w16cid:durableId="2039C365"/>
  <w16cid:commentId w16cid:paraId="11DFF710" w16cid:durableId="2031D109"/>
  <w16cid:commentId w16cid:paraId="5A3592EB" w16cid:durableId="2039C367"/>
  <w16cid:commentId w16cid:paraId="41846772" w16cid:durableId="2039C368"/>
  <w16cid:commentId w16cid:paraId="4F6273DC" w16cid:durableId="201B7D34"/>
  <w16cid:commentId w16cid:paraId="1AF0C105" w16cid:durableId="201B7D35"/>
  <w16cid:commentId w16cid:paraId="471CDDA9" w16cid:durableId="2039C36C"/>
  <w16cid:commentId w16cid:paraId="1EF78FFC" w16cid:durableId="2039C36D"/>
  <w16cid:commentId w16cid:paraId="0ABFB740" w16cid:durableId="2039C36E"/>
  <w16cid:commentId w16cid:paraId="7D5A8939" w16cid:durableId="2039C36F"/>
  <w16cid:commentId w16cid:paraId="75FD6C50" w16cid:durableId="2039C370"/>
  <w16cid:commentId w16cid:paraId="1631214A" w16cid:durableId="2039C371"/>
  <w16cid:commentId w16cid:paraId="75D6E0D5" w16cid:durableId="2039C372"/>
  <w16cid:commentId w16cid:paraId="4F7C3A1F" w16cid:durableId="2039C373"/>
  <w16cid:commentId w16cid:paraId="6BCEA315" w16cid:durableId="2039C374"/>
  <w16cid:commentId w16cid:paraId="228DF233" w16cid:durableId="2039C375"/>
  <w16cid:commentId w16cid:paraId="3A915197" w16cid:durableId="2039C376"/>
  <w16cid:commentId w16cid:paraId="6C9125EA" w16cid:durableId="2039C378"/>
  <w16cid:commentId w16cid:paraId="1DCB7537" w16cid:durableId="2039C379"/>
  <w16cid:commentId w16cid:paraId="6D298409" w16cid:durableId="2039C37B"/>
  <w16cid:commentId w16cid:paraId="34F6AD4E" w16cid:durableId="2039C3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0E7EC2" w14:textId="77777777" w:rsidR="00A02EDA" w:rsidRDefault="00A02EDA" w:rsidP="001E43A1">
      <w:pPr>
        <w:spacing w:after="0" w:line="240" w:lineRule="auto"/>
      </w:pPr>
      <w:r>
        <w:separator/>
      </w:r>
    </w:p>
  </w:endnote>
  <w:endnote w:type="continuationSeparator" w:id="0">
    <w:p w14:paraId="0BE2EBB8" w14:textId="77777777" w:rsidR="00A02EDA" w:rsidRDefault="00A02EDA" w:rsidP="001E4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A1"/>
    <w:family w:val="auto"/>
    <w:notTrueType/>
    <w:pitch w:val="default"/>
    <w:sig w:usb0="00000081" w:usb1="00000000" w:usb2="00000000" w:usb3="00000000" w:csb0="00000008" w:csb1="00000000"/>
  </w:font>
  <w:font w:name="TimesNewRoman,BoldItalic">
    <w:altName w:val="Times New Roman"/>
    <w:panose1 w:val="00000000000000000000"/>
    <w:charset w:val="00"/>
    <w:family w:val="auto"/>
    <w:notTrueType/>
    <w:pitch w:val="default"/>
    <w:sig w:usb0="0000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dvOT483a8203">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B3E880" w14:textId="77777777" w:rsidR="00A02EDA" w:rsidRDefault="00A02EDA" w:rsidP="001E43A1">
      <w:pPr>
        <w:spacing w:after="0" w:line="240" w:lineRule="auto"/>
      </w:pPr>
      <w:r>
        <w:separator/>
      </w:r>
    </w:p>
  </w:footnote>
  <w:footnote w:type="continuationSeparator" w:id="0">
    <w:p w14:paraId="1270AE12" w14:textId="77777777" w:rsidR="00A02EDA" w:rsidRDefault="00A02EDA" w:rsidP="001E4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21F7BB" w14:textId="77777777" w:rsidR="00510ECA" w:rsidRDefault="00510ECA" w:rsidP="00527A08">
    <w:pPr>
      <w:pStyle w:val="Header"/>
    </w:pPr>
  </w:p>
  <w:p w14:paraId="672999A6" w14:textId="77777777" w:rsidR="00510ECA" w:rsidRDefault="00510ECA" w:rsidP="00527A08">
    <w:pPr>
      <w:pStyle w:val="Header"/>
    </w:pPr>
  </w:p>
  <w:p w14:paraId="41F8518B" w14:textId="34676172" w:rsidR="00510ECA" w:rsidRPr="001565F5" w:rsidRDefault="00510ECA" w:rsidP="006F695F">
    <w:pPr>
      <w:pStyle w:val="Header"/>
      <w:tabs>
        <w:tab w:val="clear" w:pos="9360"/>
        <w:tab w:val="right" w:pos="9810"/>
      </w:tabs>
      <w:rPr>
        <w:sz w:val="18"/>
        <w:szCs w:val="18"/>
      </w:rPr>
    </w:pPr>
    <w:r>
      <w:rPr>
        <w:noProof/>
        <w:sz w:val="18"/>
        <w:szCs w:val="18"/>
        <w:lang w:eastAsia="en-US" w:bidi="ar-SA"/>
      </w:rPr>
      <mc:AlternateContent>
        <mc:Choice Requires="wps">
          <w:drawing>
            <wp:anchor distT="0" distB="0" distL="114300" distR="114300" simplePos="0" relativeHeight="251659264" behindDoc="0" locked="0" layoutInCell="1" allowOverlap="1" wp14:anchorId="7EE4B5E2" wp14:editId="27229A96">
              <wp:simplePos x="0" y="0"/>
              <wp:positionH relativeFrom="column">
                <wp:posOffset>7821</wp:posOffset>
              </wp:positionH>
              <wp:positionV relativeFrom="paragraph">
                <wp:posOffset>146284</wp:posOffset>
              </wp:positionV>
              <wp:extent cx="6262436" cy="0"/>
              <wp:effectExtent l="0" t="0" r="24130" b="19050"/>
              <wp:wrapNone/>
              <wp:docPr id="4" name="Straight Connector 4"/>
              <wp:cNvGraphicFramePr/>
              <a:graphic xmlns:a="http://schemas.openxmlformats.org/drawingml/2006/main">
                <a:graphicData uri="http://schemas.microsoft.com/office/word/2010/wordprocessingShape">
                  <wps:wsp>
                    <wps:cNvCnPr/>
                    <wps:spPr>
                      <a:xfrm>
                        <a:off x="0" y="0"/>
                        <a:ext cx="626243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21668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pt,11.5pt" to="493.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" strokecolor="black [3213]" strokeweight=".5pt">
              <v:stroke joinstyle="miter"/>
            </v:line>
          </w:pict>
        </mc:Fallback>
      </mc:AlternateContent>
    </w:r>
    <w:r>
      <w:rPr>
        <w:noProof/>
        <w:sz w:val="18"/>
        <w:szCs w:val="18"/>
        <w:lang w:eastAsia="en-US" w:bidi="ar-SA"/>
      </w:rPr>
      <w:t>Development of Integration Strategies</w:t>
    </w:r>
    <w:r w:rsidRPr="001565F5">
      <w:rPr>
        <w:sz w:val="18"/>
        <w:szCs w:val="18"/>
      </w:rPr>
      <w:t xml:space="preserve"> – </w:t>
    </w:r>
    <w:r>
      <w:rPr>
        <w:sz w:val="18"/>
        <w:szCs w:val="18"/>
      </w:rPr>
      <w:t xml:space="preserve">First Revision                                           </w:t>
    </w:r>
    <w:r>
      <w:rPr>
        <w:sz w:val="18"/>
        <w:szCs w:val="18"/>
      </w:rPr>
      <w:tab/>
      <w:t xml:space="preserve">              </w:t>
    </w:r>
    <w:r w:rsidRPr="001565F5">
      <w:rPr>
        <w:sz w:val="18"/>
        <w:szCs w:val="18"/>
      </w:rPr>
      <w:fldChar w:fldCharType="begin"/>
    </w:r>
    <w:r w:rsidRPr="001565F5">
      <w:rPr>
        <w:sz w:val="18"/>
        <w:szCs w:val="18"/>
      </w:rPr>
      <w:instrText xml:space="preserve"> PAGE   \* MERGEFORMAT </w:instrText>
    </w:r>
    <w:r w:rsidRPr="001565F5">
      <w:rPr>
        <w:sz w:val="18"/>
        <w:szCs w:val="18"/>
      </w:rPr>
      <w:fldChar w:fldCharType="separate"/>
    </w:r>
    <w:r w:rsidR="002204B0">
      <w:rPr>
        <w:noProof/>
        <w:sz w:val="18"/>
        <w:szCs w:val="18"/>
      </w:rPr>
      <w:t>21</w:t>
    </w:r>
    <w:r w:rsidRPr="001565F5">
      <w:rPr>
        <w:noProof/>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1242B4"/>
    <w:multiLevelType w:val="hybridMultilevel"/>
    <w:tmpl w:val="690210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D525A"/>
    <w:multiLevelType w:val="multilevel"/>
    <w:tmpl w:val="FA46E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3D2EBD"/>
    <w:multiLevelType w:val="hybridMultilevel"/>
    <w:tmpl w:val="7090B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0341D9"/>
    <w:multiLevelType w:val="hybridMultilevel"/>
    <w:tmpl w:val="D5C2F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531FEC"/>
    <w:multiLevelType w:val="hybridMultilevel"/>
    <w:tmpl w:val="90E083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CC616F"/>
    <w:multiLevelType w:val="hybridMultilevel"/>
    <w:tmpl w:val="33407B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D45670"/>
    <w:multiLevelType w:val="hybridMultilevel"/>
    <w:tmpl w:val="485A25BA"/>
    <w:lvl w:ilvl="0" w:tplc="0322B0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6C18EA"/>
    <w:multiLevelType w:val="multilevel"/>
    <w:tmpl w:val="16D6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DF1DF2"/>
    <w:multiLevelType w:val="multilevel"/>
    <w:tmpl w:val="00BA3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4B1D83"/>
    <w:multiLevelType w:val="hybridMultilevel"/>
    <w:tmpl w:val="B970B1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00F95"/>
    <w:multiLevelType w:val="hybridMultilevel"/>
    <w:tmpl w:val="723E1FAE"/>
    <w:lvl w:ilvl="0" w:tplc="2B1E70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2F4508"/>
    <w:multiLevelType w:val="multilevel"/>
    <w:tmpl w:val="2A764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986D55"/>
    <w:multiLevelType w:val="hybridMultilevel"/>
    <w:tmpl w:val="3BD85E78"/>
    <w:lvl w:ilvl="0" w:tplc="2FE494B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861BFD"/>
    <w:multiLevelType w:val="hybridMultilevel"/>
    <w:tmpl w:val="DE12F698"/>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335B5CC6"/>
    <w:multiLevelType w:val="hybridMultilevel"/>
    <w:tmpl w:val="AEE2C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5C0122"/>
    <w:multiLevelType w:val="hybridMultilevel"/>
    <w:tmpl w:val="3A982D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EE668C"/>
    <w:multiLevelType w:val="multilevel"/>
    <w:tmpl w:val="BD20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C90319"/>
    <w:multiLevelType w:val="multilevel"/>
    <w:tmpl w:val="FDDEB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6F32AE"/>
    <w:multiLevelType w:val="multilevel"/>
    <w:tmpl w:val="AE1841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20" w15:restartNumberingAfterBreak="0">
    <w:nsid w:val="5BAA6244"/>
    <w:multiLevelType w:val="hybridMultilevel"/>
    <w:tmpl w:val="2AE4F1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BD18E3"/>
    <w:multiLevelType w:val="multilevel"/>
    <w:tmpl w:val="E6525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8C65C7"/>
    <w:multiLevelType w:val="hybridMultilevel"/>
    <w:tmpl w:val="C1B82B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844B5E"/>
    <w:multiLevelType w:val="hybridMultilevel"/>
    <w:tmpl w:val="658C3B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1775E"/>
    <w:multiLevelType w:val="hybridMultilevel"/>
    <w:tmpl w:val="CFA8D94E"/>
    <w:lvl w:ilvl="0" w:tplc="6EC4F474">
      <w:start w:val="1"/>
      <w:numFmt w:val="decimal"/>
      <w:lvlText w:val="%1."/>
      <w:lvlJc w:val="left"/>
      <w:pPr>
        <w:ind w:left="720" w:hanging="360"/>
      </w:pPr>
      <w:rPr>
        <w:rFonts w:hint="default"/>
        <w:color w:val="255FA6"/>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0D3F5E"/>
    <w:multiLevelType w:val="multilevel"/>
    <w:tmpl w:val="AE1841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26" w15:restartNumberingAfterBreak="0">
    <w:nsid w:val="70C04125"/>
    <w:multiLevelType w:val="hybridMultilevel"/>
    <w:tmpl w:val="479E0E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7E30B8"/>
    <w:multiLevelType w:val="hybridMultilevel"/>
    <w:tmpl w:val="C55C02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522DF9"/>
    <w:multiLevelType w:val="hybridMultilevel"/>
    <w:tmpl w:val="2174B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9544EE7"/>
    <w:multiLevelType w:val="hybridMultilevel"/>
    <w:tmpl w:val="873EFBB2"/>
    <w:lvl w:ilvl="0" w:tplc="6B6458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
  </w:num>
  <w:num w:numId="3">
    <w:abstractNumId w:val="1"/>
  </w:num>
  <w:num w:numId="4">
    <w:abstractNumId w:val="28"/>
  </w:num>
  <w:num w:numId="5">
    <w:abstractNumId w:val="15"/>
  </w:num>
  <w:num w:numId="6">
    <w:abstractNumId w:val="14"/>
  </w:num>
  <w:num w:numId="7">
    <w:abstractNumId w:val="24"/>
  </w:num>
  <w:num w:numId="8">
    <w:abstractNumId w:val="19"/>
  </w:num>
  <w:num w:numId="9">
    <w:abstractNumId w:val="0"/>
  </w:num>
  <w:num w:numId="10">
    <w:abstractNumId w:val="5"/>
  </w:num>
  <w:num w:numId="11">
    <w:abstractNumId w:val="25"/>
  </w:num>
  <w:num w:numId="12">
    <w:abstractNumId w:val="23"/>
  </w:num>
  <w:num w:numId="13">
    <w:abstractNumId w:val="26"/>
  </w:num>
  <w:num w:numId="14">
    <w:abstractNumId w:val="20"/>
  </w:num>
  <w:num w:numId="15">
    <w:abstractNumId w:val="13"/>
  </w:num>
  <w:num w:numId="16">
    <w:abstractNumId w:val="8"/>
  </w:num>
  <w:num w:numId="17">
    <w:abstractNumId w:val="16"/>
  </w:num>
  <w:num w:numId="18">
    <w:abstractNumId w:val="10"/>
  </w:num>
  <w:num w:numId="19">
    <w:abstractNumId w:val="6"/>
  </w:num>
  <w:num w:numId="20">
    <w:abstractNumId w:val="2"/>
  </w:num>
  <w:num w:numId="21">
    <w:abstractNumId w:val="17"/>
  </w:num>
  <w:num w:numId="22">
    <w:abstractNumId w:val="18"/>
  </w:num>
  <w:num w:numId="23">
    <w:abstractNumId w:val="9"/>
  </w:num>
  <w:num w:numId="24">
    <w:abstractNumId w:val="12"/>
  </w:num>
  <w:num w:numId="25">
    <w:abstractNumId w:val="21"/>
  </w:num>
  <w:num w:numId="26">
    <w:abstractNumId w:val="29"/>
  </w:num>
  <w:num w:numId="27">
    <w:abstractNumId w:val="7"/>
  </w:num>
  <w:num w:numId="28">
    <w:abstractNumId w:val="27"/>
  </w:num>
  <w:num w:numId="29">
    <w:abstractNumId w:val="4"/>
  </w:num>
  <w:num w:numId="30">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abanajad, Saeed">
    <w15:presenceInfo w15:providerId="AD" w15:userId="S-1-5-21-2115308653-1075715949-1831341646-129259"/>
  </w15:person>
  <w15:person w15:author="Azari, Hoda (FHWA)">
    <w15:presenceInfo w15:providerId="AD" w15:userId="S-1-5-21-982035342-1880134254-310265210-388837"/>
  </w15:person>
  <w15:person w15:author="Shams, Sadegh CTR (FHWA)">
    <w15:presenceInfo w15:providerId="AD" w15:userId="S-1-5-21-982035342-1880134254-310265210-574264"/>
  </w15:person>
  <w15:person w15:author="Franklin Moon">
    <w15:presenceInfo w15:providerId="None" w15:userId="Franklin Mo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LA0MTI2NDQ3MzA3trRU0lEKTi0uzszPAykwNK8FAH2vQpUtAAAA"/>
  </w:docVars>
  <w:rsids>
    <w:rsidRoot w:val="00C27299"/>
    <w:rsid w:val="00000E2B"/>
    <w:rsid w:val="0000481C"/>
    <w:rsid w:val="00006514"/>
    <w:rsid w:val="00007B38"/>
    <w:rsid w:val="00011BD6"/>
    <w:rsid w:val="00016667"/>
    <w:rsid w:val="000212AA"/>
    <w:rsid w:val="0002527C"/>
    <w:rsid w:val="000257E3"/>
    <w:rsid w:val="000304AE"/>
    <w:rsid w:val="0003228F"/>
    <w:rsid w:val="00042FF8"/>
    <w:rsid w:val="00043087"/>
    <w:rsid w:val="00047A47"/>
    <w:rsid w:val="00051869"/>
    <w:rsid w:val="00052DAE"/>
    <w:rsid w:val="00067EE0"/>
    <w:rsid w:val="00081A7C"/>
    <w:rsid w:val="000848AC"/>
    <w:rsid w:val="0008559F"/>
    <w:rsid w:val="00085BC0"/>
    <w:rsid w:val="0009134C"/>
    <w:rsid w:val="0009344B"/>
    <w:rsid w:val="00094BDE"/>
    <w:rsid w:val="000A25EC"/>
    <w:rsid w:val="000A49AE"/>
    <w:rsid w:val="000A502E"/>
    <w:rsid w:val="000B0101"/>
    <w:rsid w:val="000B2AC1"/>
    <w:rsid w:val="000B30E8"/>
    <w:rsid w:val="000B530B"/>
    <w:rsid w:val="000B724E"/>
    <w:rsid w:val="000C03EB"/>
    <w:rsid w:val="000C1373"/>
    <w:rsid w:val="000D0D42"/>
    <w:rsid w:val="000D4B8F"/>
    <w:rsid w:val="000D6266"/>
    <w:rsid w:val="000E046C"/>
    <w:rsid w:val="000E3866"/>
    <w:rsid w:val="000E4912"/>
    <w:rsid w:val="000E4CC5"/>
    <w:rsid w:val="000F1AE8"/>
    <w:rsid w:val="000F2BB7"/>
    <w:rsid w:val="000F30F5"/>
    <w:rsid w:val="000F41AD"/>
    <w:rsid w:val="000F61EB"/>
    <w:rsid w:val="000F7081"/>
    <w:rsid w:val="00112052"/>
    <w:rsid w:val="00117B12"/>
    <w:rsid w:val="00122ABE"/>
    <w:rsid w:val="001239F2"/>
    <w:rsid w:val="0012618B"/>
    <w:rsid w:val="00131561"/>
    <w:rsid w:val="00132D15"/>
    <w:rsid w:val="001330DA"/>
    <w:rsid w:val="00133F39"/>
    <w:rsid w:val="00134D7C"/>
    <w:rsid w:val="00137764"/>
    <w:rsid w:val="0014038D"/>
    <w:rsid w:val="00141FE0"/>
    <w:rsid w:val="001475AB"/>
    <w:rsid w:val="00151222"/>
    <w:rsid w:val="00152915"/>
    <w:rsid w:val="00160ECB"/>
    <w:rsid w:val="00170E23"/>
    <w:rsid w:val="001766C9"/>
    <w:rsid w:val="00177733"/>
    <w:rsid w:val="0018548A"/>
    <w:rsid w:val="00185599"/>
    <w:rsid w:val="001914F8"/>
    <w:rsid w:val="0019303A"/>
    <w:rsid w:val="00194F0E"/>
    <w:rsid w:val="0019540D"/>
    <w:rsid w:val="00196A65"/>
    <w:rsid w:val="00197112"/>
    <w:rsid w:val="001A042D"/>
    <w:rsid w:val="001A213F"/>
    <w:rsid w:val="001A32B3"/>
    <w:rsid w:val="001A66F7"/>
    <w:rsid w:val="001B1D15"/>
    <w:rsid w:val="001C2D14"/>
    <w:rsid w:val="001C509F"/>
    <w:rsid w:val="001C6B8B"/>
    <w:rsid w:val="001D0988"/>
    <w:rsid w:val="001D7557"/>
    <w:rsid w:val="001E2176"/>
    <w:rsid w:val="001E43A1"/>
    <w:rsid w:val="001E491E"/>
    <w:rsid w:val="001E4E47"/>
    <w:rsid w:val="001F1E26"/>
    <w:rsid w:val="001F364A"/>
    <w:rsid w:val="001F64BD"/>
    <w:rsid w:val="00203F25"/>
    <w:rsid w:val="00207928"/>
    <w:rsid w:val="00210B93"/>
    <w:rsid w:val="00215649"/>
    <w:rsid w:val="00217921"/>
    <w:rsid w:val="002204B0"/>
    <w:rsid w:val="002241B9"/>
    <w:rsid w:val="002270F4"/>
    <w:rsid w:val="002300F7"/>
    <w:rsid w:val="002303BD"/>
    <w:rsid w:val="002319A2"/>
    <w:rsid w:val="002336BC"/>
    <w:rsid w:val="00236D34"/>
    <w:rsid w:val="002401DC"/>
    <w:rsid w:val="00241068"/>
    <w:rsid w:val="00245143"/>
    <w:rsid w:val="00246AEF"/>
    <w:rsid w:val="00247BFC"/>
    <w:rsid w:val="002515F3"/>
    <w:rsid w:val="002557B7"/>
    <w:rsid w:val="00255CEE"/>
    <w:rsid w:val="00260F54"/>
    <w:rsid w:val="002640AF"/>
    <w:rsid w:val="00270135"/>
    <w:rsid w:val="002719C1"/>
    <w:rsid w:val="00275047"/>
    <w:rsid w:val="0027702F"/>
    <w:rsid w:val="0028681F"/>
    <w:rsid w:val="00286AD6"/>
    <w:rsid w:val="00287106"/>
    <w:rsid w:val="00295B0D"/>
    <w:rsid w:val="002A4E1D"/>
    <w:rsid w:val="002B3A7F"/>
    <w:rsid w:val="002B60FB"/>
    <w:rsid w:val="002C665E"/>
    <w:rsid w:val="002C7DEB"/>
    <w:rsid w:val="002D0EAE"/>
    <w:rsid w:val="002D252B"/>
    <w:rsid w:val="002D67F4"/>
    <w:rsid w:val="002E6725"/>
    <w:rsid w:val="002F11D5"/>
    <w:rsid w:val="002F63FC"/>
    <w:rsid w:val="00303A79"/>
    <w:rsid w:val="00305A9C"/>
    <w:rsid w:val="0030701E"/>
    <w:rsid w:val="003078DA"/>
    <w:rsid w:val="00315734"/>
    <w:rsid w:val="00316281"/>
    <w:rsid w:val="00331E6F"/>
    <w:rsid w:val="00342F78"/>
    <w:rsid w:val="003431A7"/>
    <w:rsid w:val="00344ACA"/>
    <w:rsid w:val="00352A9B"/>
    <w:rsid w:val="003538D3"/>
    <w:rsid w:val="003573FB"/>
    <w:rsid w:val="00361902"/>
    <w:rsid w:val="00361CE4"/>
    <w:rsid w:val="00363C45"/>
    <w:rsid w:val="003659C6"/>
    <w:rsid w:val="003669D9"/>
    <w:rsid w:val="00377169"/>
    <w:rsid w:val="00377F05"/>
    <w:rsid w:val="0038687E"/>
    <w:rsid w:val="0039144D"/>
    <w:rsid w:val="00393756"/>
    <w:rsid w:val="00395C8F"/>
    <w:rsid w:val="003966C6"/>
    <w:rsid w:val="0039794D"/>
    <w:rsid w:val="003A0376"/>
    <w:rsid w:val="003A4489"/>
    <w:rsid w:val="003A6078"/>
    <w:rsid w:val="003B7963"/>
    <w:rsid w:val="003C310C"/>
    <w:rsid w:val="003C41BA"/>
    <w:rsid w:val="003D1A20"/>
    <w:rsid w:val="003D1D2F"/>
    <w:rsid w:val="003D219C"/>
    <w:rsid w:val="003D366D"/>
    <w:rsid w:val="003E0D5C"/>
    <w:rsid w:val="003E1C8F"/>
    <w:rsid w:val="003E3729"/>
    <w:rsid w:val="003E4E3B"/>
    <w:rsid w:val="003E60CD"/>
    <w:rsid w:val="003E6BA9"/>
    <w:rsid w:val="003E731B"/>
    <w:rsid w:val="003E7EFD"/>
    <w:rsid w:val="003E7FEF"/>
    <w:rsid w:val="003F3DDF"/>
    <w:rsid w:val="003F7641"/>
    <w:rsid w:val="004012CA"/>
    <w:rsid w:val="004039CF"/>
    <w:rsid w:val="00406D30"/>
    <w:rsid w:val="00413237"/>
    <w:rsid w:val="00415F4E"/>
    <w:rsid w:val="004266A3"/>
    <w:rsid w:val="00426DA8"/>
    <w:rsid w:val="00427A2A"/>
    <w:rsid w:val="0044025F"/>
    <w:rsid w:val="0044570A"/>
    <w:rsid w:val="00446B7C"/>
    <w:rsid w:val="00453759"/>
    <w:rsid w:val="004642CF"/>
    <w:rsid w:val="00464579"/>
    <w:rsid w:val="004769C5"/>
    <w:rsid w:val="00476F55"/>
    <w:rsid w:val="00477BDB"/>
    <w:rsid w:val="00480862"/>
    <w:rsid w:val="00484A9E"/>
    <w:rsid w:val="004A1203"/>
    <w:rsid w:val="004B0AA7"/>
    <w:rsid w:val="004B3A6D"/>
    <w:rsid w:val="004B6427"/>
    <w:rsid w:val="004C3817"/>
    <w:rsid w:val="004C5BDD"/>
    <w:rsid w:val="004C6DA2"/>
    <w:rsid w:val="004D1F1C"/>
    <w:rsid w:val="004E0D57"/>
    <w:rsid w:val="004E14CB"/>
    <w:rsid w:val="004E56C4"/>
    <w:rsid w:val="004F2689"/>
    <w:rsid w:val="004F3247"/>
    <w:rsid w:val="004F3EA1"/>
    <w:rsid w:val="005017EE"/>
    <w:rsid w:val="00503C39"/>
    <w:rsid w:val="00507AB2"/>
    <w:rsid w:val="00510ECA"/>
    <w:rsid w:val="0052138F"/>
    <w:rsid w:val="00523971"/>
    <w:rsid w:val="00523E61"/>
    <w:rsid w:val="00527A08"/>
    <w:rsid w:val="00532160"/>
    <w:rsid w:val="00533EC9"/>
    <w:rsid w:val="00534547"/>
    <w:rsid w:val="005417D2"/>
    <w:rsid w:val="0054363F"/>
    <w:rsid w:val="00547A66"/>
    <w:rsid w:val="005504CD"/>
    <w:rsid w:val="00551294"/>
    <w:rsid w:val="00551930"/>
    <w:rsid w:val="0055650B"/>
    <w:rsid w:val="00561601"/>
    <w:rsid w:val="00566080"/>
    <w:rsid w:val="00566703"/>
    <w:rsid w:val="00567F51"/>
    <w:rsid w:val="00571C42"/>
    <w:rsid w:val="00582358"/>
    <w:rsid w:val="005902BE"/>
    <w:rsid w:val="0059206C"/>
    <w:rsid w:val="00593024"/>
    <w:rsid w:val="005938BB"/>
    <w:rsid w:val="00593EAE"/>
    <w:rsid w:val="00594754"/>
    <w:rsid w:val="00594E1B"/>
    <w:rsid w:val="005A009F"/>
    <w:rsid w:val="005A058F"/>
    <w:rsid w:val="005A654E"/>
    <w:rsid w:val="005A7BB3"/>
    <w:rsid w:val="005B06DD"/>
    <w:rsid w:val="005B1808"/>
    <w:rsid w:val="005B68EF"/>
    <w:rsid w:val="005C4574"/>
    <w:rsid w:val="005C54A3"/>
    <w:rsid w:val="005D677C"/>
    <w:rsid w:val="005D76C0"/>
    <w:rsid w:val="005E0F69"/>
    <w:rsid w:val="005E1FDC"/>
    <w:rsid w:val="005E4E5D"/>
    <w:rsid w:val="005E57DE"/>
    <w:rsid w:val="005F4545"/>
    <w:rsid w:val="006002BE"/>
    <w:rsid w:val="006019BB"/>
    <w:rsid w:val="006038C6"/>
    <w:rsid w:val="006131A4"/>
    <w:rsid w:val="00613856"/>
    <w:rsid w:val="00614F1A"/>
    <w:rsid w:val="006201D0"/>
    <w:rsid w:val="00620B17"/>
    <w:rsid w:val="0062743F"/>
    <w:rsid w:val="00644280"/>
    <w:rsid w:val="00645F95"/>
    <w:rsid w:val="00646377"/>
    <w:rsid w:val="00646FFE"/>
    <w:rsid w:val="0065334E"/>
    <w:rsid w:val="0066295C"/>
    <w:rsid w:val="00667072"/>
    <w:rsid w:val="006714DA"/>
    <w:rsid w:val="0067287C"/>
    <w:rsid w:val="006748D1"/>
    <w:rsid w:val="00683491"/>
    <w:rsid w:val="00685E7A"/>
    <w:rsid w:val="006954B7"/>
    <w:rsid w:val="006A2723"/>
    <w:rsid w:val="006B1692"/>
    <w:rsid w:val="006B2A42"/>
    <w:rsid w:val="006B5641"/>
    <w:rsid w:val="006C07BB"/>
    <w:rsid w:val="006C31D8"/>
    <w:rsid w:val="006C5D1F"/>
    <w:rsid w:val="006C7E61"/>
    <w:rsid w:val="006E57BF"/>
    <w:rsid w:val="006E6BE3"/>
    <w:rsid w:val="006F6747"/>
    <w:rsid w:val="006F695F"/>
    <w:rsid w:val="006F6E03"/>
    <w:rsid w:val="00702182"/>
    <w:rsid w:val="00706F0C"/>
    <w:rsid w:val="00714967"/>
    <w:rsid w:val="007175BE"/>
    <w:rsid w:val="00717B67"/>
    <w:rsid w:val="007254F7"/>
    <w:rsid w:val="007272EA"/>
    <w:rsid w:val="00743ED7"/>
    <w:rsid w:val="00744559"/>
    <w:rsid w:val="007451E9"/>
    <w:rsid w:val="00763791"/>
    <w:rsid w:val="00763E95"/>
    <w:rsid w:val="0076538C"/>
    <w:rsid w:val="00770585"/>
    <w:rsid w:val="0078183D"/>
    <w:rsid w:val="0078202B"/>
    <w:rsid w:val="00783409"/>
    <w:rsid w:val="007877BF"/>
    <w:rsid w:val="00787DB4"/>
    <w:rsid w:val="00787F7F"/>
    <w:rsid w:val="007900A2"/>
    <w:rsid w:val="00790AA8"/>
    <w:rsid w:val="00791946"/>
    <w:rsid w:val="00791AB7"/>
    <w:rsid w:val="00791D97"/>
    <w:rsid w:val="00793EC4"/>
    <w:rsid w:val="00794F25"/>
    <w:rsid w:val="007A0FE9"/>
    <w:rsid w:val="007A5A77"/>
    <w:rsid w:val="007A70E8"/>
    <w:rsid w:val="007B12F9"/>
    <w:rsid w:val="007B6805"/>
    <w:rsid w:val="007C3ED3"/>
    <w:rsid w:val="007C4036"/>
    <w:rsid w:val="007C5FCC"/>
    <w:rsid w:val="007C67A3"/>
    <w:rsid w:val="007C748A"/>
    <w:rsid w:val="007C74C8"/>
    <w:rsid w:val="007C76DB"/>
    <w:rsid w:val="007D1DDC"/>
    <w:rsid w:val="007D4F65"/>
    <w:rsid w:val="007D64BE"/>
    <w:rsid w:val="007D7E48"/>
    <w:rsid w:val="007E24A0"/>
    <w:rsid w:val="007E2BED"/>
    <w:rsid w:val="007E63AE"/>
    <w:rsid w:val="007F53DC"/>
    <w:rsid w:val="007F5FDA"/>
    <w:rsid w:val="00803F5A"/>
    <w:rsid w:val="00804678"/>
    <w:rsid w:val="00806BC8"/>
    <w:rsid w:val="0080709A"/>
    <w:rsid w:val="008111E9"/>
    <w:rsid w:val="0081624C"/>
    <w:rsid w:val="00816C95"/>
    <w:rsid w:val="00816F68"/>
    <w:rsid w:val="0082136D"/>
    <w:rsid w:val="008227ED"/>
    <w:rsid w:val="0082653A"/>
    <w:rsid w:val="008269F2"/>
    <w:rsid w:val="008344B7"/>
    <w:rsid w:val="0083585A"/>
    <w:rsid w:val="00846454"/>
    <w:rsid w:val="00853EEE"/>
    <w:rsid w:val="00856E85"/>
    <w:rsid w:val="008611E8"/>
    <w:rsid w:val="00862A51"/>
    <w:rsid w:val="008734DA"/>
    <w:rsid w:val="008810A7"/>
    <w:rsid w:val="00883DF8"/>
    <w:rsid w:val="008844FC"/>
    <w:rsid w:val="00885B59"/>
    <w:rsid w:val="00885EE3"/>
    <w:rsid w:val="008864B4"/>
    <w:rsid w:val="00887318"/>
    <w:rsid w:val="0089074E"/>
    <w:rsid w:val="008A19A9"/>
    <w:rsid w:val="008A2B36"/>
    <w:rsid w:val="008A4517"/>
    <w:rsid w:val="008A6CAE"/>
    <w:rsid w:val="008B1EA2"/>
    <w:rsid w:val="008B3AD2"/>
    <w:rsid w:val="008C4559"/>
    <w:rsid w:val="008C6406"/>
    <w:rsid w:val="008D6489"/>
    <w:rsid w:val="008E39AE"/>
    <w:rsid w:val="008E6F14"/>
    <w:rsid w:val="008E789B"/>
    <w:rsid w:val="008F71D3"/>
    <w:rsid w:val="009035FA"/>
    <w:rsid w:val="0090405F"/>
    <w:rsid w:val="00904846"/>
    <w:rsid w:val="009074CE"/>
    <w:rsid w:val="00910FD5"/>
    <w:rsid w:val="009131C5"/>
    <w:rsid w:val="00917CAD"/>
    <w:rsid w:val="0092080E"/>
    <w:rsid w:val="009217DE"/>
    <w:rsid w:val="009235A6"/>
    <w:rsid w:val="00933537"/>
    <w:rsid w:val="00941B23"/>
    <w:rsid w:val="009429DC"/>
    <w:rsid w:val="00944620"/>
    <w:rsid w:val="00951214"/>
    <w:rsid w:val="00952F6E"/>
    <w:rsid w:val="00954F43"/>
    <w:rsid w:val="009558C6"/>
    <w:rsid w:val="009608B1"/>
    <w:rsid w:val="00962162"/>
    <w:rsid w:val="009623D2"/>
    <w:rsid w:val="00963484"/>
    <w:rsid w:val="00965022"/>
    <w:rsid w:val="0097232C"/>
    <w:rsid w:val="0097584C"/>
    <w:rsid w:val="009761C6"/>
    <w:rsid w:val="00983F87"/>
    <w:rsid w:val="00990116"/>
    <w:rsid w:val="00995382"/>
    <w:rsid w:val="009954AC"/>
    <w:rsid w:val="009977F7"/>
    <w:rsid w:val="009A1741"/>
    <w:rsid w:val="009A73D9"/>
    <w:rsid w:val="009A79F3"/>
    <w:rsid w:val="009A7E0A"/>
    <w:rsid w:val="009B6CF9"/>
    <w:rsid w:val="009B6EB2"/>
    <w:rsid w:val="009C082B"/>
    <w:rsid w:val="009C2E64"/>
    <w:rsid w:val="009C3CD9"/>
    <w:rsid w:val="009C3F9C"/>
    <w:rsid w:val="009C602C"/>
    <w:rsid w:val="009D3F74"/>
    <w:rsid w:val="009D53DA"/>
    <w:rsid w:val="009F121D"/>
    <w:rsid w:val="009F42A8"/>
    <w:rsid w:val="009F524E"/>
    <w:rsid w:val="009F5708"/>
    <w:rsid w:val="009F5FBB"/>
    <w:rsid w:val="00A00337"/>
    <w:rsid w:val="00A02EDA"/>
    <w:rsid w:val="00A03072"/>
    <w:rsid w:val="00A14BBC"/>
    <w:rsid w:val="00A24186"/>
    <w:rsid w:val="00A25C1B"/>
    <w:rsid w:val="00A274F9"/>
    <w:rsid w:val="00A323C0"/>
    <w:rsid w:val="00A340C6"/>
    <w:rsid w:val="00A3590E"/>
    <w:rsid w:val="00A4274F"/>
    <w:rsid w:val="00A4410A"/>
    <w:rsid w:val="00A47086"/>
    <w:rsid w:val="00A47FAB"/>
    <w:rsid w:val="00A51DDB"/>
    <w:rsid w:val="00A52C5A"/>
    <w:rsid w:val="00A53449"/>
    <w:rsid w:val="00A53710"/>
    <w:rsid w:val="00A548E4"/>
    <w:rsid w:val="00A60504"/>
    <w:rsid w:val="00A733F5"/>
    <w:rsid w:val="00A7398F"/>
    <w:rsid w:val="00A76600"/>
    <w:rsid w:val="00A76DC0"/>
    <w:rsid w:val="00A8022D"/>
    <w:rsid w:val="00A80643"/>
    <w:rsid w:val="00A933F5"/>
    <w:rsid w:val="00A938C7"/>
    <w:rsid w:val="00A9796D"/>
    <w:rsid w:val="00AA250D"/>
    <w:rsid w:val="00AA4E41"/>
    <w:rsid w:val="00AA7E20"/>
    <w:rsid w:val="00AB241A"/>
    <w:rsid w:val="00AB2F0F"/>
    <w:rsid w:val="00AC2595"/>
    <w:rsid w:val="00AD051C"/>
    <w:rsid w:val="00AD7165"/>
    <w:rsid w:val="00AD7D1F"/>
    <w:rsid w:val="00AE6965"/>
    <w:rsid w:val="00AE71A1"/>
    <w:rsid w:val="00AF646A"/>
    <w:rsid w:val="00AF6FF2"/>
    <w:rsid w:val="00B06575"/>
    <w:rsid w:val="00B106E9"/>
    <w:rsid w:val="00B11658"/>
    <w:rsid w:val="00B11A55"/>
    <w:rsid w:val="00B16AD2"/>
    <w:rsid w:val="00B20AA6"/>
    <w:rsid w:val="00B24D03"/>
    <w:rsid w:val="00B26324"/>
    <w:rsid w:val="00B31E78"/>
    <w:rsid w:val="00B42799"/>
    <w:rsid w:val="00B46A2A"/>
    <w:rsid w:val="00B47087"/>
    <w:rsid w:val="00B50174"/>
    <w:rsid w:val="00B56100"/>
    <w:rsid w:val="00B565B1"/>
    <w:rsid w:val="00B571E9"/>
    <w:rsid w:val="00B65F00"/>
    <w:rsid w:val="00B66B7B"/>
    <w:rsid w:val="00B67CEB"/>
    <w:rsid w:val="00B7301E"/>
    <w:rsid w:val="00B7317F"/>
    <w:rsid w:val="00B77659"/>
    <w:rsid w:val="00B9490C"/>
    <w:rsid w:val="00B96B98"/>
    <w:rsid w:val="00BA174B"/>
    <w:rsid w:val="00BA2266"/>
    <w:rsid w:val="00BA34D6"/>
    <w:rsid w:val="00BA36EF"/>
    <w:rsid w:val="00BA5571"/>
    <w:rsid w:val="00BA6DE2"/>
    <w:rsid w:val="00BA6E3D"/>
    <w:rsid w:val="00BA7A6C"/>
    <w:rsid w:val="00BB39A6"/>
    <w:rsid w:val="00BB3AC8"/>
    <w:rsid w:val="00BC41F1"/>
    <w:rsid w:val="00BD0083"/>
    <w:rsid w:val="00BD3D86"/>
    <w:rsid w:val="00BD59D2"/>
    <w:rsid w:val="00BD6FB3"/>
    <w:rsid w:val="00BE1915"/>
    <w:rsid w:val="00BE48CA"/>
    <w:rsid w:val="00BE5D3E"/>
    <w:rsid w:val="00BF0F79"/>
    <w:rsid w:val="00BF3EB8"/>
    <w:rsid w:val="00BF44E5"/>
    <w:rsid w:val="00BF5A27"/>
    <w:rsid w:val="00BF5CAA"/>
    <w:rsid w:val="00C024B3"/>
    <w:rsid w:val="00C14C79"/>
    <w:rsid w:val="00C15FFF"/>
    <w:rsid w:val="00C20287"/>
    <w:rsid w:val="00C22C46"/>
    <w:rsid w:val="00C23013"/>
    <w:rsid w:val="00C242FA"/>
    <w:rsid w:val="00C27299"/>
    <w:rsid w:val="00C2729B"/>
    <w:rsid w:val="00C27328"/>
    <w:rsid w:val="00C34427"/>
    <w:rsid w:val="00C355BE"/>
    <w:rsid w:val="00C35B7E"/>
    <w:rsid w:val="00C45915"/>
    <w:rsid w:val="00C50E72"/>
    <w:rsid w:val="00C538ED"/>
    <w:rsid w:val="00C67F1D"/>
    <w:rsid w:val="00C71466"/>
    <w:rsid w:val="00C727AA"/>
    <w:rsid w:val="00C7563C"/>
    <w:rsid w:val="00C775AE"/>
    <w:rsid w:val="00C77A5E"/>
    <w:rsid w:val="00C804BC"/>
    <w:rsid w:val="00C81EF6"/>
    <w:rsid w:val="00C8309B"/>
    <w:rsid w:val="00C841CC"/>
    <w:rsid w:val="00C955AA"/>
    <w:rsid w:val="00C96E94"/>
    <w:rsid w:val="00CA2BF3"/>
    <w:rsid w:val="00CA4CC4"/>
    <w:rsid w:val="00CA4DEE"/>
    <w:rsid w:val="00CA7707"/>
    <w:rsid w:val="00CB1FBD"/>
    <w:rsid w:val="00CC2CDF"/>
    <w:rsid w:val="00CD1515"/>
    <w:rsid w:val="00CD38E7"/>
    <w:rsid w:val="00CD469E"/>
    <w:rsid w:val="00CE27BD"/>
    <w:rsid w:val="00CE3FBC"/>
    <w:rsid w:val="00CE6790"/>
    <w:rsid w:val="00CF0707"/>
    <w:rsid w:val="00CF27BF"/>
    <w:rsid w:val="00D06D3A"/>
    <w:rsid w:val="00D11800"/>
    <w:rsid w:val="00D17E30"/>
    <w:rsid w:val="00D206A5"/>
    <w:rsid w:val="00D22192"/>
    <w:rsid w:val="00D22377"/>
    <w:rsid w:val="00D25755"/>
    <w:rsid w:val="00D3022B"/>
    <w:rsid w:val="00D31D6F"/>
    <w:rsid w:val="00D3385F"/>
    <w:rsid w:val="00D3398F"/>
    <w:rsid w:val="00D347DF"/>
    <w:rsid w:val="00D4366D"/>
    <w:rsid w:val="00D47502"/>
    <w:rsid w:val="00D51706"/>
    <w:rsid w:val="00D5324D"/>
    <w:rsid w:val="00D563C1"/>
    <w:rsid w:val="00D56420"/>
    <w:rsid w:val="00D57728"/>
    <w:rsid w:val="00D61D45"/>
    <w:rsid w:val="00D63761"/>
    <w:rsid w:val="00D67C02"/>
    <w:rsid w:val="00D67E86"/>
    <w:rsid w:val="00D71376"/>
    <w:rsid w:val="00D72589"/>
    <w:rsid w:val="00D74B21"/>
    <w:rsid w:val="00D74F9F"/>
    <w:rsid w:val="00D82316"/>
    <w:rsid w:val="00D82448"/>
    <w:rsid w:val="00D82748"/>
    <w:rsid w:val="00D83865"/>
    <w:rsid w:val="00D84EB3"/>
    <w:rsid w:val="00D8725F"/>
    <w:rsid w:val="00D925A6"/>
    <w:rsid w:val="00D940FA"/>
    <w:rsid w:val="00D9486C"/>
    <w:rsid w:val="00D97912"/>
    <w:rsid w:val="00DA1F9A"/>
    <w:rsid w:val="00DB2D2A"/>
    <w:rsid w:val="00DB591B"/>
    <w:rsid w:val="00DC0637"/>
    <w:rsid w:val="00DC269E"/>
    <w:rsid w:val="00DC38B9"/>
    <w:rsid w:val="00DD1334"/>
    <w:rsid w:val="00DD1D92"/>
    <w:rsid w:val="00DD502B"/>
    <w:rsid w:val="00DD6878"/>
    <w:rsid w:val="00DE0AAD"/>
    <w:rsid w:val="00DE2304"/>
    <w:rsid w:val="00DE349D"/>
    <w:rsid w:val="00DE4F4C"/>
    <w:rsid w:val="00DE51D4"/>
    <w:rsid w:val="00DF4E69"/>
    <w:rsid w:val="00E056F9"/>
    <w:rsid w:val="00E05FFC"/>
    <w:rsid w:val="00E101ED"/>
    <w:rsid w:val="00E101F6"/>
    <w:rsid w:val="00E10527"/>
    <w:rsid w:val="00E10CD2"/>
    <w:rsid w:val="00E11054"/>
    <w:rsid w:val="00E12179"/>
    <w:rsid w:val="00E14143"/>
    <w:rsid w:val="00E14BFE"/>
    <w:rsid w:val="00E2415D"/>
    <w:rsid w:val="00E24FE5"/>
    <w:rsid w:val="00E32BE1"/>
    <w:rsid w:val="00E3353E"/>
    <w:rsid w:val="00E36716"/>
    <w:rsid w:val="00E418EE"/>
    <w:rsid w:val="00E42565"/>
    <w:rsid w:val="00E475CF"/>
    <w:rsid w:val="00E47D84"/>
    <w:rsid w:val="00E5140A"/>
    <w:rsid w:val="00E55D14"/>
    <w:rsid w:val="00E612F3"/>
    <w:rsid w:val="00E61B17"/>
    <w:rsid w:val="00E61C22"/>
    <w:rsid w:val="00E64B46"/>
    <w:rsid w:val="00E67596"/>
    <w:rsid w:val="00E706C0"/>
    <w:rsid w:val="00E73FD7"/>
    <w:rsid w:val="00E74872"/>
    <w:rsid w:val="00E76491"/>
    <w:rsid w:val="00E77123"/>
    <w:rsid w:val="00E771DA"/>
    <w:rsid w:val="00E858C8"/>
    <w:rsid w:val="00E92AB3"/>
    <w:rsid w:val="00E95081"/>
    <w:rsid w:val="00EA48AF"/>
    <w:rsid w:val="00EA63C4"/>
    <w:rsid w:val="00EB0554"/>
    <w:rsid w:val="00EB51C9"/>
    <w:rsid w:val="00EB54E7"/>
    <w:rsid w:val="00EB7A18"/>
    <w:rsid w:val="00EC135E"/>
    <w:rsid w:val="00EC198E"/>
    <w:rsid w:val="00EC4748"/>
    <w:rsid w:val="00EC4DE4"/>
    <w:rsid w:val="00EC627B"/>
    <w:rsid w:val="00ED7CDB"/>
    <w:rsid w:val="00EE565F"/>
    <w:rsid w:val="00EF0507"/>
    <w:rsid w:val="00EF17F7"/>
    <w:rsid w:val="00EF5081"/>
    <w:rsid w:val="00EF72C0"/>
    <w:rsid w:val="00F007B7"/>
    <w:rsid w:val="00F051DD"/>
    <w:rsid w:val="00F0673D"/>
    <w:rsid w:val="00F114BA"/>
    <w:rsid w:val="00F1352D"/>
    <w:rsid w:val="00F26CB2"/>
    <w:rsid w:val="00F26EFA"/>
    <w:rsid w:val="00F2774E"/>
    <w:rsid w:val="00F37B7F"/>
    <w:rsid w:val="00F52C31"/>
    <w:rsid w:val="00F625B0"/>
    <w:rsid w:val="00F70AFB"/>
    <w:rsid w:val="00F724BA"/>
    <w:rsid w:val="00F81517"/>
    <w:rsid w:val="00F820F9"/>
    <w:rsid w:val="00F86980"/>
    <w:rsid w:val="00F931D2"/>
    <w:rsid w:val="00F946ED"/>
    <w:rsid w:val="00FA1F6C"/>
    <w:rsid w:val="00FA3D29"/>
    <w:rsid w:val="00FC292E"/>
    <w:rsid w:val="00FC4B7C"/>
    <w:rsid w:val="00FD2E6E"/>
    <w:rsid w:val="00FD3FA5"/>
    <w:rsid w:val="00FD7257"/>
    <w:rsid w:val="00FE0D72"/>
    <w:rsid w:val="00FE102C"/>
    <w:rsid w:val="00FE20DB"/>
    <w:rsid w:val="00FE3D4B"/>
    <w:rsid w:val="00FE4A6C"/>
    <w:rsid w:val="00FF1BA9"/>
    <w:rsid w:val="00FF34CD"/>
    <w:rsid w:val="00FF7A9F"/>
    <w:rsid w:val="00FF7D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713500"/>
  <w15:chartTrackingRefBased/>
  <w15:docId w15:val="{D75D34E9-4B80-4CE1-AF23-75A6C2B52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A3D29"/>
    <w:pPr>
      <w:spacing w:after="160" w:line="259" w:lineRule="auto"/>
    </w:pPr>
    <w:rPr>
      <w:rFonts w:eastAsiaTheme="minorEastAsia"/>
      <w:color w:val="00000A"/>
      <w:sz w:val="22"/>
      <w:szCs w:val="22"/>
      <w:lang w:eastAsia="zh-CN" w:bidi="hi-IN"/>
    </w:rPr>
  </w:style>
  <w:style w:type="paragraph" w:styleId="Heading1">
    <w:name w:val="heading 1"/>
    <w:basedOn w:val="Normal"/>
    <w:next w:val="Normal"/>
    <w:link w:val="Heading1Char"/>
    <w:uiPriority w:val="9"/>
    <w:qFormat/>
    <w:rsid w:val="00C27299"/>
    <w:pPr>
      <w:keepNext/>
      <w:keepLines/>
      <w:spacing w:before="400" w:after="40" w:line="240" w:lineRule="auto"/>
      <w:outlineLvl w:val="0"/>
    </w:pPr>
    <w:rPr>
      <w:rFonts w:ascii="Cambria" w:eastAsiaTheme="majorEastAsia" w:hAnsi="Cambria" w:cstheme="majorBidi"/>
      <w:color w:val="1F3864" w:themeColor="accent1" w:themeShade="80"/>
      <w:sz w:val="28"/>
      <w:szCs w:val="36"/>
    </w:rPr>
  </w:style>
  <w:style w:type="paragraph" w:styleId="Heading2">
    <w:name w:val="heading 2"/>
    <w:basedOn w:val="Normal"/>
    <w:next w:val="Normal"/>
    <w:link w:val="Heading2Char"/>
    <w:uiPriority w:val="9"/>
    <w:unhideWhenUsed/>
    <w:qFormat/>
    <w:rsid w:val="00C27299"/>
    <w:pPr>
      <w:keepNext/>
      <w:keepLines/>
      <w:spacing w:before="374" w:after="259" w:line="240" w:lineRule="auto"/>
      <w:outlineLvl w:val="1"/>
    </w:pPr>
    <w:rPr>
      <w:rFonts w:ascii="Cambria" w:eastAsiaTheme="majorEastAsia" w:hAnsi="Cambria" w:cstheme="majorBidi"/>
      <w:b/>
      <w:color w:val="000000"/>
      <w:sz w:val="32"/>
      <w:szCs w:val="32"/>
    </w:rPr>
  </w:style>
  <w:style w:type="paragraph" w:styleId="Heading3">
    <w:name w:val="heading 3"/>
    <w:basedOn w:val="Normal"/>
    <w:next w:val="Normal"/>
    <w:link w:val="Heading3Char"/>
    <w:uiPriority w:val="9"/>
    <w:unhideWhenUsed/>
    <w:qFormat/>
    <w:rsid w:val="005C4574"/>
    <w:pPr>
      <w:keepNext/>
      <w:keepLines/>
      <w:spacing w:before="40" w:after="0"/>
      <w:outlineLvl w:val="2"/>
    </w:pPr>
    <w:rPr>
      <w:rFonts w:ascii="Calibri" w:eastAsiaTheme="majorEastAsia" w:hAnsi="Calibri" w:cs="Mangal"/>
      <w:b/>
      <w:i/>
      <w:color w:val="auto"/>
      <w:sz w:val="24"/>
      <w:szCs w:val="24"/>
    </w:rPr>
  </w:style>
  <w:style w:type="paragraph" w:styleId="Heading4">
    <w:name w:val="heading 4"/>
    <w:basedOn w:val="Normal"/>
    <w:next w:val="Normal"/>
    <w:link w:val="Heading4Char"/>
    <w:uiPriority w:val="9"/>
    <w:unhideWhenUsed/>
    <w:qFormat/>
    <w:rsid w:val="005C4574"/>
    <w:pPr>
      <w:keepNext/>
      <w:keepLines/>
      <w:spacing w:before="40" w:after="0"/>
      <w:outlineLvl w:val="3"/>
    </w:pPr>
    <w:rPr>
      <w:rFonts w:asciiTheme="majorHAnsi" w:eastAsiaTheme="majorEastAsia" w:hAnsiTheme="majorHAnsi" w:cs="Mangal"/>
      <w:b/>
      <w:i/>
      <w:iCs/>
      <w:color w:val="auto"/>
      <w:szCs w:val="20"/>
    </w:rPr>
  </w:style>
  <w:style w:type="paragraph" w:styleId="Heading5">
    <w:name w:val="heading 5"/>
    <w:basedOn w:val="Normal"/>
    <w:next w:val="Normal"/>
    <w:link w:val="Heading5Char"/>
    <w:uiPriority w:val="9"/>
    <w:unhideWhenUsed/>
    <w:qFormat/>
    <w:rsid w:val="005C4574"/>
    <w:pPr>
      <w:keepNext/>
      <w:keepLines/>
      <w:spacing w:before="40" w:after="0"/>
      <w:outlineLvl w:val="4"/>
    </w:pPr>
    <w:rPr>
      <w:rFonts w:asciiTheme="majorHAnsi" w:eastAsiaTheme="majorEastAsia" w:hAnsiTheme="majorHAnsi" w:cs="Mangal"/>
      <w:b/>
      <w:color w:val="auto"/>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27299"/>
    <w:rPr>
      <w:rFonts w:ascii="Cambria" w:eastAsiaTheme="majorEastAsia" w:hAnsi="Cambria" w:cstheme="majorBidi"/>
      <w:color w:val="1F3864" w:themeColor="accent1" w:themeShade="80"/>
      <w:sz w:val="28"/>
      <w:szCs w:val="36"/>
      <w:lang w:eastAsia="zh-CN" w:bidi="hi-IN"/>
    </w:rPr>
  </w:style>
  <w:style w:type="character" w:customStyle="1" w:styleId="Heading2Char">
    <w:name w:val="Heading 2 Char"/>
    <w:basedOn w:val="DefaultParagraphFont"/>
    <w:link w:val="Heading2"/>
    <w:uiPriority w:val="9"/>
    <w:qFormat/>
    <w:rsid w:val="00C27299"/>
    <w:rPr>
      <w:rFonts w:ascii="Cambria" w:eastAsiaTheme="majorEastAsia" w:hAnsi="Cambria" w:cstheme="majorBidi"/>
      <w:b/>
      <w:color w:val="000000"/>
      <w:sz w:val="32"/>
      <w:szCs w:val="32"/>
      <w:lang w:eastAsia="zh-CN" w:bidi="hi-IN"/>
    </w:rPr>
  </w:style>
  <w:style w:type="paragraph" w:styleId="BodyText">
    <w:name w:val="Body Text"/>
    <w:basedOn w:val="Normal"/>
    <w:link w:val="BodyTextChar"/>
    <w:rsid w:val="00C27299"/>
    <w:pPr>
      <w:spacing w:after="140" w:line="288" w:lineRule="auto"/>
      <w:jc w:val="both"/>
    </w:pPr>
  </w:style>
  <w:style w:type="character" w:customStyle="1" w:styleId="BodyTextChar">
    <w:name w:val="Body Text Char"/>
    <w:basedOn w:val="DefaultParagraphFont"/>
    <w:link w:val="BodyText"/>
    <w:rsid w:val="00C27299"/>
    <w:rPr>
      <w:rFonts w:eastAsiaTheme="minorEastAsia"/>
      <w:color w:val="00000A"/>
      <w:sz w:val="22"/>
      <w:szCs w:val="22"/>
      <w:lang w:eastAsia="zh-CN" w:bidi="hi-IN"/>
    </w:rPr>
  </w:style>
  <w:style w:type="paragraph" w:customStyle="1" w:styleId="Standard">
    <w:name w:val="Standard"/>
    <w:qFormat/>
    <w:rsid w:val="00C27299"/>
    <w:rPr>
      <w:rFonts w:eastAsiaTheme="minorEastAsia"/>
      <w:color w:val="00000A"/>
      <w:sz w:val="22"/>
      <w:szCs w:val="22"/>
      <w:lang w:eastAsia="zh-CN" w:bidi="hi-IN"/>
    </w:rPr>
  </w:style>
  <w:style w:type="paragraph" w:styleId="Header">
    <w:name w:val="header"/>
    <w:basedOn w:val="Normal"/>
    <w:link w:val="HeaderChar"/>
    <w:uiPriority w:val="99"/>
    <w:unhideWhenUsed/>
    <w:rsid w:val="00C27299"/>
    <w:pPr>
      <w:tabs>
        <w:tab w:val="center" w:pos="4680"/>
        <w:tab w:val="right" w:pos="9360"/>
      </w:tabs>
      <w:spacing w:after="0" w:line="240" w:lineRule="auto"/>
    </w:pPr>
    <w:rPr>
      <w:rFonts w:cs="Mangal"/>
      <w:szCs w:val="20"/>
    </w:rPr>
  </w:style>
  <w:style w:type="character" w:customStyle="1" w:styleId="HeaderChar">
    <w:name w:val="Header Char"/>
    <w:basedOn w:val="DefaultParagraphFont"/>
    <w:link w:val="Header"/>
    <w:uiPriority w:val="99"/>
    <w:rsid w:val="00C27299"/>
    <w:rPr>
      <w:rFonts w:eastAsiaTheme="minorEastAsia" w:cs="Mangal"/>
      <w:color w:val="00000A"/>
      <w:sz w:val="22"/>
      <w:szCs w:val="20"/>
      <w:lang w:eastAsia="zh-CN" w:bidi="hi-IN"/>
    </w:rPr>
  </w:style>
  <w:style w:type="paragraph" w:styleId="Footer">
    <w:name w:val="footer"/>
    <w:basedOn w:val="Normal"/>
    <w:link w:val="FooterChar"/>
    <w:uiPriority w:val="99"/>
    <w:unhideWhenUsed/>
    <w:rsid w:val="001E43A1"/>
    <w:pPr>
      <w:tabs>
        <w:tab w:val="center" w:pos="4680"/>
        <w:tab w:val="right" w:pos="9360"/>
      </w:tabs>
      <w:spacing w:after="0" w:line="240" w:lineRule="auto"/>
    </w:pPr>
    <w:rPr>
      <w:rFonts w:cs="Mangal"/>
      <w:szCs w:val="20"/>
    </w:rPr>
  </w:style>
  <w:style w:type="character" w:customStyle="1" w:styleId="FooterChar">
    <w:name w:val="Footer Char"/>
    <w:basedOn w:val="DefaultParagraphFont"/>
    <w:link w:val="Footer"/>
    <w:uiPriority w:val="99"/>
    <w:rsid w:val="001E43A1"/>
    <w:rPr>
      <w:rFonts w:eastAsiaTheme="minorEastAsia" w:cs="Mangal"/>
      <w:color w:val="00000A"/>
      <w:sz w:val="22"/>
      <w:szCs w:val="20"/>
      <w:lang w:eastAsia="zh-CN" w:bidi="hi-IN"/>
    </w:rPr>
  </w:style>
  <w:style w:type="paragraph" w:styleId="ListParagraph">
    <w:name w:val="List Paragraph"/>
    <w:basedOn w:val="Normal"/>
    <w:uiPriority w:val="34"/>
    <w:qFormat/>
    <w:rsid w:val="006F6747"/>
    <w:pPr>
      <w:ind w:left="720"/>
      <w:contextualSpacing/>
    </w:pPr>
    <w:rPr>
      <w:rFonts w:cs="Mangal"/>
      <w:szCs w:val="20"/>
    </w:rPr>
  </w:style>
  <w:style w:type="character" w:styleId="Hyperlink">
    <w:name w:val="Hyperlink"/>
    <w:basedOn w:val="DefaultParagraphFont"/>
    <w:uiPriority w:val="99"/>
    <w:unhideWhenUsed/>
    <w:rsid w:val="00C34427"/>
    <w:rPr>
      <w:color w:val="0000FF"/>
      <w:u w:val="single"/>
    </w:rPr>
  </w:style>
  <w:style w:type="paragraph" w:styleId="NormalWeb">
    <w:name w:val="Normal (Web)"/>
    <w:basedOn w:val="Normal"/>
    <w:uiPriority w:val="99"/>
    <w:unhideWhenUsed/>
    <w:rsid w:val="00743ED7"/>
    <w:pPr>
      <w:spacing w:before="100" w:beforeAutospacing="1" w:after="100" w:afterAutospacing="1" w:line="240" w:lineRule="auto"/>
    </w:pPr>
    <w:rPr>
      <w:rFonts w:ascii="Times New Roman" w:eastAsia="Times New Roman" w:hAnsi="Times New Roman" w:cs="Times New Roman"/>
      <w:color w:val="auto"/>
      <w:sz w:val="24"/>
      <w:szCs w:val="24"/>
      <w:lang w:eastAsia="en-US" w:bidi="ar-SA"/>
    </w:rPr>
  </w:style>
  <w:style w:type="table" w:styleId="TableGrid">
    <w:name w:val="Table Grid"/>
    <w:basedOn w:val="TableNormal"/>
    <w:uiPriority w:val="39"/>
    <w:rsid w:val="00C273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D7257"/>
    <w:rPr>
      <w:color w:val="808080"/>
    </w:rPr>
  </w:style>
  <w:style w:type="character" w:styleId="CommentReference">
    <w:name w:val="annotation reference"/>
    <w:basedOn w:val="DefaultParagraphFont"/>
    <w:uiPriority w:val="99"/>
    <w:semiHidden/>
    <w:unhideWhenUsed/>
    <w:rsid w:val="001E491E"/>
    <w:rPr>
      <w:sz w:val="16"/>
      <w:szCs w:val="16"/>
    </w:rPr>
  </w:style>
  <w:style w:type="paragraph" w:styleId="CommentText">
    <w:name w:val="annotation text"/>
    <w:basedOn w:val="Normal"/>
    <w:link w:val="CommentTextChar"/>
    <w:uiPriority w:val="99"/>
    <w:unhideWhenUsed/>
    <w:rsid w:val="001E491E"/>
    <w:pPr>
      <w:spacing w:line="240" w:lineRule="auto"/>
    </w:pPr>
    <w:rPr>
      <w:rFonts w:cs="Mangal"/>
      <w:sz w:val="20"/>
      <w:szCs w:val="18"/>
    </w:rPr>
  </w:style>
  <w:style w:type="character" w:customStyle="1" w:styleId="CommentTextChar">
    <w:name w:val="Comment Text Char"/>
    <w:basedOn w:val="DefaultParagraphFont"/>
    <w:link w:val="CommentText"/>
    <w:uiPriority w:val="99"/>
    <w:rsid w:val="001E491E"/>
    <w:rPr>
      <w:rFonts w:eastAsiaTheme="minorEastAsia" w:cs="Mangal"/>
      <w:color w:val="00000A"/>
      <w:sz w:val="20"/>
      <w:szCs w:val="18"/>
      <w:lang w:eastAsia="zh-CN" w:bidi="hi-IN"/>
    </w:rPr>
  </w:style>
  <w:style w:type="paragraph" w:styleId="CommentSubject">
    <w:name w:val="annotation subject"/>
    <w:basedOn w:val="CommentText"/>
    <w:next w:val="CommentText"/>
    <w:link w:val="CommentSubjectChar"/>
    <w:uiPriority w:val="99"/>
    <w:semiHidden/>
    <w:unhideWhenUsed/>
    <w:rsid w:val="001E491E"/>
    <w:rPr>
      <w:b/>
      <w:bCs/>
    </w:rPr>
  </w:style>
  <w:style w:type="character" w:customStyle="1" w:styleId="CommentSubjectChar">
    <w:name w:val="Comment Subject Char"/>
    <w:basedOn w:val="CommentTextChar"/>
    <w:link w:val="CommentSubject"/>
    <w:uiPriority w:val="99"/>
    <w:semiHidden/>
    <w:rsid w:val="001E491E"/>
    <w:rPr>
      <w:rFonts w:eastAsiaTheme="minorEastAsia" w:cs="Mangal"/>
      <w:b/>
      <w:bCs/>
      <w:color w:val="00000A"/>
      <w:sz w:val="20"/>
      <w:szCs w:val="18"/>
      <w:lang w:eastAsia="zh-CN" w:bidi="hi-IN"/>
    </w:rPr>
  </w:style>
  <w:style w:type="paragraph" w:styleId="BalloonText">
    <w:name w:val="Balloon Text"/>
    <w:basedOn w:val="Normal"/>
    <w:link w:val="BalloonTextChar"/>
    <w:uiPriority w:val="99"/>
    <w:semiHidden/>
    <w:unhideWhenUsed/>
    <w:rsid w:val="001E491E"/>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1E491E"/>
    <w:rPr>
      <w:rFonts w:ascii="Segoe UI" w:eastAsiaTheme="minorEastAsia" w:hAnsi="Segoe UI" w:cs="Mangal"/>
      <w:color w:val="00000A"/>
      <w:sz w:val="18"/>
      <w:szCs w:val="16"/>
      <w:lang w:eastAsia="zh-CN" w:bidi="hi-IN"/>
    </w:rPr>
  </w:style>
  <w:style w:type="paragraph" w:customStyle="1" w:styleId="Default">
    <w:name w:val="Default"/>
    <w:rsid w:val="00477BDB"/>
    <w:pPr>
      <w:autoSpaceDE w:val="0"/>
      <w:autoSpaceDN w:val="0"/>
      <w:adjustRightInd w:val="0"/>
    </w:pPr>
    <w:rPr>
      <w:rFonts w:ascii="Calibri" w:hAnsi="Calibri" w:cs="Calibri"/>
      <w:color w:val="000000"/>
    </w:rPr>
  </w:style>
  <w:style w:type="character" w:customStyle="1" w:styleId="Heading3Char">
    <w:name w:val="Heading 3 Char"/>
    <w:basedOn w:val="DefaultParagraphFont"/>
    <w:link w:val="Heading3"/>
    <w:uiPriority w:val="9"/>
    <w:rsid w:val="005C4574"/>
    <w:rPr>
      <w:rFonts w:ascii="Calibri" w:eastAsiaTheme="majorEastAsia" w:hAnsi="Calibri" w:cs="Mangal"/>
      <w:b/>
      <w:i/>
      <w:lang w:eastAsia="zh-CN" w:bidi="hi-IN"/>
    </w:rPr>
  </w:style>
  <w:style w:type="paragraph" w:styleId="Caption">
    <w:name w:val="caption"/>
    <w:basedOn w:val="Normal"/>
    <w:next w:val="Normal"/>
    <w:qFormat/>
    <w:rsid w:val="009977F7"/>
    <w:pPr>
      <w:spacing w:before="240" w:after="240" w:line="240" w:lineRule="auto"/>
      <w:jc w:val="center"/>
    </w:pPr>
    <w:rPr>
      <w:rFonts w:ascii="Arial" w:eastAsia="SimSun" w:hAnsi="Arial" w:cs="Times New Roman"/>
      <w:b/>
      <w:bCs/>
      <w:color w:val="auto"/>
      <w:sz w:val="24"/>
      <w:szCs w:val="18"/>
      <w:lang w:bidi="ar-SA"/>
    </w:rPr>
  </w:style>
  <w:style w:type="character" w:customStyle="1" w:styleId="Heading4Char">
    <w:name w:val="Heading 4 Char"/>
    <w:basedOn w:val="DefaultParagraphFont"/>
    <w:link w:val="Heading4"/>
    <w:uiPriority w:val="9"/>
    <w:rsid w:val="005C4574"/>
    <w:rPr>
      <w:rFonts w:asciiTheme="majorHAnsi" w:eastAsiaTheme="majorEastAsia" w:hAnsiTheme="majorHAnsi" w:cs="Mangal"/>
      <w:b/>
      <w:i/>
      <w:iCs/>
      <w:sz w:val="22"/>
      <w:szCs w:val="20"/>
      <w:lang w:eastAsia="zh-CN" w:bidi="hi-IN"/>
    </w:rPr>
  </w:style>
  <w:style w:type="character" w:customStyle="1" w:styleId="Heading5Char">
    <w:name w:val="Heading 5 Char"/>
    <w:basedOn w:val="DefaultParagraphFont"/>
    <w:link w:val="Heading5"/>
    <w:uiPriority w:val="9"/>
    <w:rsid w:val="005C4574"/>
    <w:rPr>
      <w:rFonts w:asciiTheme="majorHAnsi" w:eastAsiaTheme="majorEastAsia" w:hAnsiTheme="majorHAnsi" w:cs="Mangal"/>
      <w:b/>
      <w:sz w:val="22"/>
      <w:szCs w:val="20"/>
      <w:lang w:eastAsia="zh-CN" w:bidi="hi-IN"/>
    </w:rPr>
  </w:style>
  <w:style w:type="paragraph" w:styleId="Revision">
    <w:name w:val="Revision"/>
    <w:hidden/>
    <w:uiPriority w:val="99"/>
    <w:semiHidden/>
    <w:rsid w:val="00CD38E7"/>
    <w:rPr>
      <w:rFonts w:eastAsiaTheme="minorEastAsia" w:cs="Mangal"/>
      <w:color w:val="00000A"/>
      <w:sz w:val="22"/>
      <w:szCs w:val="20"/>
      <w:lang w:eastAsia="zh-CN" w:bidi="hi-IN"/>
    </w:rPr>
  </w:style>
  <w:style w:type="character" w:customStyle="1" w:styleId="contrib">
    <w:name w:val="contrib"/>
    <w:basedOn w:val="DefaultParagraphFont"/>
    <w:rsid w:val="00DD1334"/>
  </w:style>
  <w:style w:type="character" w:customStyle="1" w:styleId="separator">
    <w:name w:val="separator"/>
    <w:basedOn w:val="DefaultParagraphFont"/>
    <w:rsid w:val="00DD1334"/>
  </w:style>
  <w:style w:type="character" w:customStyle="1" w:styleId="Title1">
    <w:name w:val="Title1"/>
    <w:basedOn w:val="DefaultParagraphFont"/>
    <w:rsid w:val="00DD1334"/>
  </w:style>
  <w:style w:type="character" w:customStyle="1" w:styleId="singlehighlightclass">
    <w:name w:val="single_highlight_class"/>
    <w:basedOn w:val="DefaultParagraphFont"/>
    <w:rsid w:val="00547A66"/>
  </w:style>
  <w:style w:type="character" w:customStyle="1" w:styleId="title-text">
    <w:name w:val="title-text"/>
    <w:basedOn w:val="DefaultParagraphFont"/>
    <w:rsid w:val="003D366D"/>
  </w:style>
  <w:style w:type="character" w:customStyle="1" w:styleId="text">
    <w:name w:val="text"/>
    <w:basedOn w:val="DefaultParagraphFont"/>
    <w:rsid w:val="003D366D"/>
  </w:style>
  <w:style w:type="character" w:customStyle="1" w:styleId="author-ref">
    <w:name w:val="author-ref"/>
    <w:basedOn w:val="DefaultParagraphFont"/>
    <w:rsid w:val="003D366D"/>
  </w:style>
  <w:style w:type="character" w:customStyle="1" w:styleId="contribdegrees">
    <w:name w:val="contribdegrees"/>
    <w:basedOn w:val="DefaultParagraphFont"/>
    <w:rsid w:val="002E67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465534">
      <w:bodyDiv w:val="1"/>
      <w:marLeft w:val="0"/>
      <w:marRight w:val="0"/>
      <w:marTop w:val="0"/>
      <w:marBottom w:val="0"/>
      <w:divBdr>
        <w:top w:val="none" w:sz="0" w:space="0" w:color="auto"/>
        <w:left w:val="none" w:sz="0" w:space="0" w:color="auto"/>
        <w:bottom w:val="none" w:sz="0" w:space="0" w:color="auto"/>
        <w:right w:val="none" w:sz="0" w:space="0" w:color="auto"/>
      </w:divBdr>
    </w:div>
    <w:div w:id="122622544">
      <w:bodyDiv w:val="1"/>
      <w:marLeft w:val="0"/>
      <w:marRight w:val="0"/>
      <w:marTop w:val="0"/>
      <w:marBottom w:val="0"/>
      <w:divBdr>
        <w:top w:val="none" w:sz="0" w:space="0" w:color="auto"/>
        <w:left w:val="none" w:sz="0" w:space="0" w:color="auto"/>
        <w:bottom w:val="none" w:sz="0" w:space="0" w:color="auto"/>
        <w:right w:val="none" w:sz="0" w:space="0" w:color="auto"/>
      </w:divBdr>
    </w:div>
    <w:div w:id="135806966">
      <w:bodyDiv w:val="1"/>
      <w:marLeft w:val="0"/>
      <w:marRight w:val="0"/>
      <w:marTop w:val="0"/>
      <w:marBottom w:val="0"/>
      <w:divBdr>
        <w:top w:val="none" w:sz="0" w:space="0" w:color="auto"/>
        <w:left w:val="none" w:sz="0" w:space="0" w:color="auto"/>
        <w:bottom w:val="none" w:sz="0" w:space="0" w:color="auto"/>
        <w:right w:val="none" w:sz="0" w:space="0" w:color="auto"/>
      </w:divBdr>
      <w:divsChild>
        <w:div w:id="1895653259">
          <w:marLeft w:val="0"/>
          <w:marRight w:val="0"/>
          <w:marTop w:val="225"/>
          <w:marBottom w:val="225"/>
          <w:divBdr>
            <w:top w:val="none" w:sz="0" w:space="0" w:color="auto"/>
            <w:left w:val="none" w:sz="0" w:space="0" w:color="auto"/>
            <w:bottom w:val="none" w:sz="0" w:space="0" w:color="auto"/>
            <w:right w:val="none" w:sz="0" w:space="0" w:color="auto"/>
          </w:divBdr>
          <w:divsChild>
            <w:div w:id="1006906134">
              <w:marLeft w:val="0"/>
              <w:marRight w:val="0"/>
              <w:marTop w:val="0"/>
              <w:marBottom w:val="0"/>
              <w:divBdr>
                <w:top w:val="none" w:sz="0" w:space="0" w:color="auto"/>
                <w:left w:val="none" w:sz="0" w:space="0" w:color="auto"/>
                <w:bottom w:val="none" w:sz="0" w:space="0" w:color="auto"/>
                <w:right w:val="none" w:sz="0" w:space="0" w:color="auto"/>
              </w:divBdr>
              <w:divsChild>
                <w:div w:id="18219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228006">
      <w:bodyDiv w:val="1"/>
      <w:marLeft w:val="0"/>
      <w:marRight w:val="0"/>
      <w:marTop w:val="0"/>
      <w:marBottom w:val="0"/>
      <w:divBdr>
        <w:top w:val="none" w:sz="0" w:space="0" w:color="auto"/>
        <w:left w:val="none" w:sz="0" w:space="0" w:color="auto"/>
        <w:bottom w:val="none" w:sz="0" w:space="0" w:color="auto"/>
        <w:right w:val="none" w:sz="0" w:space="0" w:color="auto"/>
      </w:divBdr>
    </w:div>
    <w:div w:id="320279566">
      <w:bodyDiv w:val="1"/>
      <w:marLeft w:val="0"/>
      <w:marRight w:val="0"/>
      <w:marTop w:val="0"/>
      <w:marBottom w:val="0"/>
      <w:divBdr>
        <w:top w:val="none" w:sz="0" w:space="0" w:color="auto"/>
        <w:left w:val="none" w:sz="0" w:space="0" w:color="auto"/>
        <w:bottom w:val="none" w:sz="0" w:space="0" w:color="auto"/>
        <w:right w:val="none" w:sz="0" w:space="0" w:color="auto"/>
      </w:divBdr>
      <w:divsChild>
        <w:div w:id="195117511">
          <w:marLeft w:val="0"/>
          <w:marRight w:val="0"/>
          <w:marTop w:val="0"/>
          <w:marBottom w:val="0"/>
          <w:divBdr>
            <w:top w:val="none" w:sz="0" w:space="0" w:color="auto"/>
            <w:left w:val="none" w:sz="0" w:space="0" w:color="auto"/>
            <w:bottom w:val="none" w:sz="0" w:space="0" w:color="auto"/>
            <w:right w:val="none" w:sz="0" w:space="0" w:color="auto"/>
          </w:divBdr>
          <w:divsChild>
            <w:div w:id="1978601590">
              <w:marLeft w:val="0"/>
              <w:marRight w:val="0"/>
              <w:marTop w:val="0"/>
              <w:marBottom w:val="0"/>
              <w:divBdr>
                <w:top w:val="none" w:sz="0" w:space="0" w:color="auto"/>
                <w:left w:val="none" w:sz="0" w:space="0" w:color="auto"/>
                <w:bottom w:val="none" w:sz="0" w:space="0" w:color="auto"/>
                <w:right w:val="none" w:sz="0" w:space="0" w:color="auto"/>
              </w:divBdr>
              <w:divsChild>
                <w:div w:id="4464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45664">
      <w:bodyDiv w:val="1"/>
      <w:marLeft w:val="0"/>
      <w:marRight w:val="0"/>
      <w:marTop w:val="0"/>
      <w:marBottom w:val="0"/>
      <w:divBdr>
        <w:top w:val="none" w:sz="0" w:space="0" w:color="auto"/>
        <w:left w:val="none" w:sz="0" w:space="0" w:color="auto"/>
        <w:bottom w:val="none" w:sz="0" w:space="0" w:color="auto"/>
        <w:right w:val="none" w:sz="0" w:space="0" w:color="auto"/>
      </w:divBdr>
      <w:divsChild>
        <w:div w:id="1808820479">
          <w:marLeft w:val="0"/>
          <w:marRight w:val="0"/>
          <w:marTop w:val="100"/>
          <w:marBottom w:val="100"/>
          <w:divBdr>
            <w:top w:val="none" w:sz="0" w:space="0" w:color="auto"/>
            <w:left w:val="none" w:sz="0" w:space="0" w:color="auto"/>
            <w:bottom w:val="none" w:sz="0" w:space="0" w:color="auto"/>
            <w:right w:val="none" w:sz="0" w:space="0" w:color="auto"/>
          </w:divBdr>
          <w:divsChild>
            <w:div w:id="9291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1245">
      <w:bodyDiv w:val="1"/>
      <w:marLeft w:val="0"/>
      <w:marRight w:val="0"/>
      <w:marTop w:val="0"/>
      <w:marBottom w:val="0"/>
      <w:divBdr>
        <w:top w:val="none" w:sz="0" w:space="0" w:color="auto"/>
        <w:left w:val="none" w:sz="0" w:space="0" w:color="auto"/>
        <w:bottom w:val="none" w:sz="0" w:space="0" w:color="auto"/>
        <w:right w:val="none" w:sz="0" w:space="0" w:color="auto"/>
      </w:divBdr>
    </w:div>
    <w:div w:id="623117087">
      <w:bodyDiv w:val="1"/>
      <w:marLeft w:val="0"/>
      <w:marRight w:val="0"/>
      <w:marTop w:val="0"/>
      <w:marBottom w:val="0"/>
      <w:divBdr>
        <w:top w:val="none" w:sz="0" w:space="0" w:color="auto"/>
        <w:left w:val="none" w:sz="0" w:space="0" w:color="auto"/>
        <w:bottom w:val="none" w:sz="0" w:space="0" w:color="auto"/>
        <w:right w:val="none" w:sz="0" w:space="0" w:color="auto"/>
      </w:divBdr>
    </w:div>
    <w:div w:id="655692780">
      <w:bodyDiv w:val="1"/>
      <w:marLeft w:val="0"/>
      <w:marRight w:val="0"/>
      <w:marTop w:val="0"/>
      <w:marBottom w:val="0"/>
      <w:divBdr>
        <w:top w:val="none" w:sz="0" w:space="0" w:color="auto"/>
        <w:left w:val="none" w:sz="0" w:space="0" w:color="auto"/>
        <w:bottom w:val="none" w:sz="0" w:space="0" w:color="auto"/>
        <w:right w:val="none" w:sz="0" w:space="0" w:color="auto"/>
      </w:divBdr>
      <w:divsChild>
        <w:div w:id="1226986182">
          <w:marLeft w:val="0"/>
          <w:marRight w:val="0"/>
          <w:marTop w:val="0"/>
          <w:marBottom w:val="0"/>
          <w:divBdr>
            <w:top w:val="none" w:sz="0" w:space="0" w:color="auto"/>
            <w:left w:val="none" w:sz="0" w:space="0" w:color="auto"/>
            <w:bottom w:val="none" w:sz="0" w:space="0" w:color="auto"/>
            <w:right w:val="none" w:sz="0" w:space="0" w:color="auto"/>
          </w:divBdr>
        </w:div>
      </w:divsChild>
    </w:div>
    <w:div w:id="666396166">
      <w:bodyDiv w:val="1"/>
      <w:marLeft w:val="0"/>
      <w:marRight w:val="0"/>
      <w:marTop w:val="0"/>
      <w:marBottom w:val="0"/>
      <w:divBdr>
        <w:top w:val="none" w:sz="0" w:space="0" w:color="auto"/>
        <w:left w:val="none" w:sz="0" w:space="0" w:color="auto"/>
        <w:bottom w:val="none" w:sz="0" w:space="0" w:color="auto"/>
        <w:right w:val="none" w:sz="0" w:space="0" w:color="auto"/>
      </w:divBdr>
      <w:divsChild>
        <w:div w:id="564150778">
          <w:marLeft w:val="0"/>
          <w:marRight w:val="0"/>
          <w:marTop w:val="0"/>
          <w:marBottom w:val="0"/>
          <w:divBdr>
            <w:top w:val="none" w:sz="0" w:space="0" w:color="auto"/>
            <w:left w:val="none" w:sz="0" w:space="0" w:color="auto"/>
            <w:bottom w:val="none" w:sz="0" w:space="0" w:color="auto"/>
            <w:right w:val="none" w:sz="0" w:space="0" w:color="auto"/>
          </w:divBdr>
          <w:divsChild>
            <w:div w:id="409693683">
              <w:marLeft w:val="0"/>
              <w:marRight w:val="0"/>
              <w:marTop w:val="0"/>
              <w:marBottom w:val="0"/>
              <w:divBdr>
                <w:top w:val="none" w:sz="0" w:space="0" w:color="auto"/>
                <w:left w:val="none" w:sz="0" w:space="0" w:color="auto"/>
                <w:bottom w:val="none" w:sz="0" w:space="0" w:color="auto"/>
                <w:right w:val="none" w:sz="0" w:space="0" w:color="auto"/>
              </w:divBdr>
              <w:divsChild>
                <w:div w:id="152366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00741">
          <w:marLeft w:val="0"/>
          <w:marRight w:val="0"/>
          <w:marTop w:val="0"/>
          <w:marBottom w:val="600"/>
          <w:divBdr>
            <w:top w:val="none" w:sz="0" w:space="0" w:color="auto"/>
            <w:left w:val="none" w:sz="0" w:space="0" w:color="auto"/>
            <w:bottom w:val="none" w:sz="0" w:space="0" w:color="auto"/>
            <w:right w:val="none" w:sz="0" w:space="0" w:color="auto"/>
          </w:divBdr>
        </w:div>
      </w:divsChild>
    </w:div>
    <w:div w:id="755831391">
      <w:bodyDiv w:val="1"/>
      <w:marLeft w:val="0"/>
      <w:marRight w:val="0"/>
      <w:marTop w:val="0"/>
      <w:marBottom w:val="0"/>
      <w:divBdr>
        <w:top w:val="none" w:sz="0" w:space="0" w:color="auto"/>
        <w:left w:val="none" w:sz="0" w:space="0" w:color="auto"/>
        <w:bottom w:val="none" w:sz="0" w:space="0" w:color="auto"/>
        <w:right w:val="none" w:sz="0" w:space="0" w:color="auto"/>
      </w:divBdr>
    </w:div>
    <w:div w:id="883980155">
      <w:bodyDiv w:val="1"/>
      <w:marLeft w:val="0"/>
      <w:marRight w:val="0"/>
      <w:marTop w:val="0"/>
      <w:marBottom w:val="0"/>
      <w:divBdr>
        <w:top w:val="none" w:sz="0" w:space="0" w:color="auto"/>
        <w:left w:val="none" w:sz="0" w:space="0" w:color="auto"/>
        <w:bottom w:val="none" w:sz="0" w:space="0" w:color="auto"/>
        <w:right w:val="none" w:sz="0" w:space="0" w:color="auto"/>
      </w:divBdr>
      <w:divsChild>
        <w:div w:id="843470358">
          <w:marLeft w:val="0"/>
          <w:marRight w:val="0"/>
          <w:marTop w:val="225"/>
          <w:marBottom w:val="225"/>
          <w:divBdr>
            <w:top w:val="none" w:sz="0" w:space="0" w:color="auto"/>
            <w:left w:val="none" w:sz="0" w:space="0" w:color="auto"/>
            <w:bottom w:val="none" w:sz="0" w:space="0" w:color="auto"/>
            <w:right w:val="none" w:sz="0" w:space="0" w:color="auto"/>
          </w:divBdr>
          <w:divsChild>
            <w:div w:id="884946225">
              <w:marLeft w:val="0"/>
              <w:marRight w:val="0"/>
              <w:marTop w:val="0"/>
              <w:marBottom w:val="0"/>
              <w:divBdr>
                <w:top w:val="none" w:sz="0" w:space="0" w:color="auto"/>
                <w:left w:val="none" w:sz="0" w:space="0" w:color="auto"/>
                <w:bottom w:val="none" w:sz="0" w:space="0" w:color="auto"/>
                <w:right w:val="none" w:sz="0" w:space="0" w:color="auto"/>
              </w:divBdr>
              <w:divsChild>
                <w:div w:id="123968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890032">
      <w:bodyDiv w:val="1"/>
      <w:marLeft w:val="0"/>
      <w:marRight w:val="0"/>
      <w:marTop w:val="0"/>
      <w:marBottom w:val="0"/>
      <w:divBdr>
        <w:top w:val="none" w:sz="0" w:space="0" w:color="auto"/>
        <w:left w:val="none" w:sz="0" w:space="0" w:color="auto"/>
        <w:bottom w:val="none" w:sz="0" w:space="0" w:color="auto"/>
        <w:right w:val="none" w:sz="0" w:space="0" w:color="auto"/>
      </w:divBdr>
      <w:divsChild>
        <w:div w:id="37553040">
          <w:marLeft w:val="0"/>
          <w:marRight w:val="0"/>
          <w:marTop w:val="225"/>
          <w:marBottom w:val="225"/>
          <w:divBdr>
            <w:top w:val="none" w:sz="0" w:space="0" w:color="auto"/>
            <w:left w:val="none" w:sz="0" w:space="0" w:color="auto"/>
            <w:bottom w:val="none" w:sz="0" w:space="0" w:color="auto"/>
            <w:right w:val="none" w:sz="0" w:space="0" w:color="auto"/>
          </w:divBdr>
          <w:divsChild>
            <w:div w:id="1927881820">
              <w:marLeft w:val="0"/>
              <w:marRight w:val="0"/>
              <w:marTop w:val="0"/>
              <w:marBottom w:val="0"/>
              <w:divBdr>
                <w:top w:val="none" w:sz="0" w:space="0" w:color="auto"/>
                <w:left w:val="none" w:sz="0" w:space="0" w:color="auto"/>
                <w:bottom w:val="none" w:sz="0" w:space="0" w:color="auto"/>
                <w:right w:val="none" w:sz="0" w:space="0" w:color="auto"/>
              </w:divBdr>
              <w:divsChild>
                <w:div w:id="20242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156645">
      <w:bodyDiv w:val="1"/>
      <w:marLeft w:val="0"/>
      <w:marRight w:val="0"/>
      <w:marTop w:val="0"/>
      <w:marBottom w:val="0"/>
      <w:divBdr>
        <w:top w:val="none" w:sz="0" w:space="0" w:color="auto"/>
        <w:left w:val="none" w:sz="0" w:space="0" w:color="auto"/>
        <w:bottom w:val="none" w:sz="0" w:space="0" w:color="auto"/>
        <w:right w:val="none" w:sz="0" w:space="0" w:color="auto"/>
      </w:divBdr>
    </w:div>
    <w:div w:id="1030691120">
      <w:bodyDiv w:val="1"/>
      <w:marLeft w:val="0"/>
      <w:marRight w:val="0"/>
      <w:marTop w:val="0"/>
      <w:marBottom w:val="0"/>
      <w:divBdr>
        <w:top w:val="none" w:sz="0" w:space="0" w:color="auto"/>
        <w:left w:val="none" w:sz="0" w:space="0" w:color="auto"/>
        <w:bottom w:val="none" w:sz="0" w:space="0" w:color="auto"/>
        <w:right w:val="none" w:sz="0" w:space="0" w:color="auto"/>
      </w:divBdr>
      <w:divsChild>
        <w:div w:id="572474087">
          <w:marLeft w:val="0"/>
          <w:marRight w:val="0"/>
          <w:marTop w:val="100"/>
          <w:marBottom w:val="100"/>
          <w:divBdr>
            <w:top w:val="none" w:sz="0" w:space="0" w:color="auto"/>
            <w:left w:val="none" w:sz="0" w:space="0" w:color="auto"/>
            <w:bottom w:val="none" w:sz="0" w:space="0" w:color="auto"/>
            <w:right w:val="none" w:sz="0" w:space="0" w:color="auto"/>
          </w:divBdr>
          <w:divsChild>
            <w:div w:id="19505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49768">
      <w:bodyDiv w:val="1"/>
      <w:marLeft w:val="0"/>
      <w:marRight w:val="0"/>
      <w:marTop w:val="0"/>
      <w:marBottom w:val="0"/>
      <w:divBdr>
        <w:top w:val="none" w:sz="0" w:space="0" w:color="auto"/>
        <w:left w:val="none" w:sz="0" w:space="0" w:color="auto"/>
        <w:bottom w:val="none" w:sz="0" w:space="0" w:color="auto"/>
        <w:right w:val="none" w:sz="0" w:space="0" w:color="auto"/>
      </w:divBdr>
    </w:div>
    <w:div w:id="1137257747">
      <w:bodyDiv w:val="1"/>
      <w:marLeft w:val="0"/>
      <w:marRight w:val="0"/>
      <w:marTop w:val="0"/>
      <w:marBottom w:val="0"/>
      <w:divBdr>
        <w:top w:val="none" w:sz="0" w:space="0" w:color="auto"/>
        <w:left w:val="none" w:sz="0" w:space="0" w:color="auto"/>
        <w:bottom w:val="none" w:sz="0" w:space="0" w:color="auto"/>
        <w:right w:val="none" w:sz="0" w:space="0" w:color="auto"/>
      </w:divBdr>
    </w:div>
    <w:div w:id="1257056871">
      <w:bodyDiv w:val="1"/>
      <w:marLeft w:val="0"/>
      <w:marRight w:val="0"/>
      <w:marTop w:val="0"/>
      <w:marBottom w:val="0"/>
      <w:divBdr>
        <w:top w:val="none" w:sz="0" w:space="0" w:color="auto"/>
        <w:left w:val="none" w:sz="0" w:space="0" w:color="auto"/>
        <w:bottom w:val="none" w:sz="0" w:space="0" w:color="auto"/>
        <w:right w:val="none" w:sz="0" w:space="0" w:color="auto"/>
      </w:divBdr>
      <w:divsChild>
        <w:div w:id="123043000">
          <w:marLeft w:val="0"/>
          <w:marRight w:val="0"/>
          <w:marTop w:val="225"/>
          <w:marBottom w:val="225"/>
          <w:divBdr>
            <w:top w:val="none" w:sz="0" w:space="0" w:color="auto"/>
            <w:left w:val="none" w:sz="0" w:space="0" w:color="auto"/>
            <w:bottom w:val="none" w:sz="0" w:space="0" w:color="auto"/>
            <w:right w:val="none" w:sz="0" w:space="0" w:color="auto"/>
          </w:divBdr>
          <w:divsChild>
            <w:div w:id="525219557">
              <w:marLeft w:val="0"/>
              <w:marRight w:val="0"/>
              <w:marTop w:val="0"/>
              <w:marBottom w:val="0"/>
              <w:divBdr>
                <w:top w:val="none" w:sz="0" w:space="0" w:color="auto"/>
                <w:left w:val="none" w:sz="0" w:space="0" w:color="auto"/>
                <w:bottom w:val="none" w:sz="0" w:space="0" w:color="auto"/>
                <w:right w:val="none" w:sz="0" w:space="0" w:color="auto"/>
              </w:divBdr>
              <w:divsChild>
                <w:div w:id="4930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609585">
      <w:bodyDiv w:val="1"/>
      <w:marLeft w:val="0"/>
      <w:marRight w:val="0"/>
      <w:marTop w:val="0"/>
      <w:marBottom w:val="0"/>
      <w:divBdr>
        <w:top w:val="none" w:sz="0" w:space="0" w:color="auto"/>
        <w:left w:val="none" w:sz="0" w:space="0" w:color="auto"/>
        <w:bottom w:val="none" w:sz="0" w:space="0" w:color="auto"/>
        <w:right w:val="none" w:sz="0" w:space="0" w:color="auto"/>
      </w:divBdr>
    </w:div>
    <w:div w:id="1500193293">
      <w:bodyDiv w:val="1"/>
      <w:marLeft w:val="0"/>
      <w:marRight w:val="0"/>
      <w:marTop w:val="0"/>
      <w:marBottom w:val="0"/>
      <w:divBdr>
        <w:top w:val="none" w:sz="0" w:space="0" w:color="auto"/>
        <w:left w:val="none" w:sz="0" w:space="0" w:color="auto"/>
        <w:bottom w:val="none" w:sz="0" w:space="0" w:color="auto"/>
        <w:right w:val="none" w:sz="0" w:space="0" w:color="auto"/>
      </w:divBdr>
    </w:div>
    <w:div w:id="1604269133">
      <w:bodyDiv w:val="1"/>
      <w:marLeft w:val="0"/>
      <w:marRight w:val="0"/>
      <w:marTop w:val="0"/>
      <w:marBottom w:val="0"/>
      <w:divBdr>
        <w:top w:val="none" w:sz="0" w:space="0" w:color="auto"/>
        <w:left w:val="none" w:sz="0" w:space="0" w:color="auto"/>
        <w:bottom w:val="none" w:sz="0" w:space="0" w:color="auto"/>
        <w:right w:val="none" w:sz="0" w:space="0" w:color="auto"/>
      </w:divBdr>
    </w:div>
    <w:div w:id="1784303842">
      <w:bodyDiv w:val="1"/>
      <w:marLeft w:val="0"/>
      <w:marRight w:val="0"/>
      <w:marTop w:val="0"/>
      <w:marBottom w:val="0"/>
      <w:divBdr>
        <w:top w:val="none" w:sz="0" w:space="0" w:color="auto"/>
        <w:left w:val="none" w:sz="0" w:space="0" w:color="auto"/>
        <w:bottom w:val="none" w:sz="0" w:space="0" w:color="auto"/>
        <w:right w:val="none" w:sz="0" w:space="0" w:color="auto"/>
      </w:divBdr>
    </w:div>
    <w:div w:id="1810781677">
      <w:bodyDiv w:val="1"/>
      <w:marLeft w:val="0"/>
      <w:marRight w:val="0"/>
      <w:marTop w:val="0"/>
      <w:marBottom w:val="0"/>
      <w:divBdr>
        <w:top w:val="none" w:sz="0" w:space="0" w:color="auto"/>
        <w:left w:val="none" w:sz="0" w:space="0" w:color="auto"/>
        <w:bottom w:val="none" w:sz="0" w:space="0" w:color="auto"/>
        <w:right w:val="none" w:sz="0" w:space="0" w:color="auto"/>
      </w:divBdr>
    </w:div>
    <w:div w:id="1901473884">
      <w:bodyDiv w:val="1"/>
      <w:marLeft w:val="0"/>
      <w:marRight w:val="0"/>
      <w:marTop w:val="0"/>
      <w:marBottom w:val="0"/>
      <w:divBdr>
        <w:top w:val="none" w:sz="0" w:space="0" w:color="auto"/>
        <w:left w:val="none" w:sz="0" w:space="0" w:color="auto"/>
        <w:bottom w:val="none" w:sz="0" w:space="0" w:color="auto"/>
        <w:right w:val="none" w:sz="0" w:space="0" w:color="auto"/>
      </w:divBdr>
      <w:divsChild>
        <w:div w:id="1488128907">
          <w:marLeft w:val="0"/>
          <w:marRight w:val="0"/>
          <w:marTop w:val="225"/>
          <w:marBottom w:val="225"/>
          <w:divBdr>
            <w:top w:val="none" w:sz="0" w:space="0" w:color="auto"/>
            <w:left w:val="none" w:sz="0" w:space="0" w:color="auto"/>
            <w:bottom w:val="none" w:sz="0" w:space="0" w:color="auto"/>
            <w:right w:val="none" w:sz="0" w:space="0" w:color="auto"/>
          </w:divBdr>
          <w:divsChild>
            <w:div w:id="1128547425">
              <w:marLeft w:val="0"/>
              <w:marRight w:val="0"/>
              <w:marTop w:val="0"/>
              <w:marBottom w:val="0"/>
              <w:divBdr>
                <w:top w:val="none" w:sz="0" w:space="0" w:color="auto"/>
                <w:left w:val="none" w:sz="0" w:space="0" w:color="auto"/>
                <w:bottom w:val="none" w:sz="0" w:space="0" w:color="auto"/>
                <w:right w:val="none" w:sz="0" w:space="0" w:color="auto"/>
              </w:divBdr>
              <w:divsChild>
                <w:div w:id="120783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16550">
      <w:bodyDiv w:val="1"/>
      <w:marLeft w:val="0"/>
      <w:marRight w:val="0"/>
      <w:marTop w:val="0"/>
      <w:marBottom w:val="0"/>
      <w:divBdr>
        <w:top w:val="none" w:sz="0" w:space="0" w:color="auto"/>
        <w:left w:val="none" w:sz="0" w:space="0" w:color="auto"/>
        <w:bottom w:val="none" w:sz="0" w:space="0" w:color="auto"/>
        <w:right w:val="none" w:sz="0" w:space="0" w:color="auto"/>
      </w:divBdr>
    </w:div>
    <w:div w:id="2101825363">
      <w:bodyDiv w:val="1"/>
      <w:marLeft w:val="0"/>
      <w:marRight w:val="0"/>
      <w:marTop w:val="0"/>
      <w:marBottom w:val="0"/>
      <w:divBdr>
        <w:top w:val="none" w:sz="0" w:space="0" w:color="auto"/>
        <w:left w:val="none" w:sz="0" w:space="0" w:color="auto"/>
        <w:bottom w:val="none" w:sz="0" w:space="0" w:color="auto"/>
        <w:right w:val="none" w:sz="0" w:space="0" w:color="auto"/>
      </w:divBdr>
    </w:div>
    <w:div w:id="2124494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tiff"/><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chart" Target="charts/chart1.xml"/><Relationship Id="rId42" Type="http://schemas.openxmlformats.org/officeDocument/2006/relationships/image" Target="media/image30.png"/><Relationship Id="rId47" Type="http://schemas.openxmlformats.org/officeDocument/2006/relationships/hyperlink" Target="https://ascelibrary.org/author/Lasa%2C+Ivan+R" TargetMode="External"/><Relationship Id="rId50" Type="http://schemas.openxmlformats.org/officeDocument/2006/relationships/hyperlink" Target="https://journals.sagepub.com/doi/10.1177/0361198118781396" TargetMode="External"/><Relationship Id="rId55" Type="http://schemas.openxmlformats.org/officeDocument/2006/relationships/hyperlink" Target="https://journals.sagepub.com/doi/10.1177/0361198118781396" TargetMode="External"/><Relationship Id="rId63" Type="http://schemas.openxmlformats.org/officeDocument/2006/relationships/hyperlink" Target="https://ascelibrary.org/author/Jang%2C+Shinae" TargetMode="External"/><Relationship Id="rId68" Type="http://schemas.openxmlformats.org/officeDocument/2006/relationships/hyperlink" Target="https://ascelibrary.org/author/Sanayei%2C+Masoud" TargetMode="External"/><Relationship Id="rId76" Type="http://schemas.openxmlformats.org/officeDocument/2006/relationships/hyperlink" Target="https://ascelibrary.org/author/Brenner%2C+Brian+R"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ascelibrary.org/journal/jbenf2"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tiff"/><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ascelibrary.org/author/Agdas%2C+Duzgun" TargetMode="External"/><Relationship Id="rId53" Type="http://schemas.openxmlformats.org/officeDocument/2006/relationships/hyperlink" Target="https://journals.sagepub.com/doi/10.1177/0361198118781396" TargetMode="External"/><Relationship Id="rId58" Type="http://schemas.openxmlformats.org/officeDocument/2006/relationships/hyperlink" Target="https://ascelibrary.org/author/Gheitasi%2C+Amir" TargetMode="External"/><Relationship Id="rId66" Type="http://schemas.openxmlformats.org/officeDocument/2006/relationships/hyperlink" Target="https://ascelibrary.org/journal/jbenf2" TargetMode="External"/><Relationship Id="rId74" Type="http://schemas.openxmlformats.org/officeDocument/2006/relationships/hyperlink" Target="https://ascelibrary.org/author/Phelps%2C+John+E" TargetMode="External"/><Relationship Id="rId79" Type="http://schemas.openxmlformats.org/officeDocument/2006/relationships/hyperlink" Target="https://doi.org/10.1061/(ASCE)ST.1943-541X.0001270" TargetMode="External"/><Relationship Id="rId5" Type="http://schemas.openxmlformats.org/officeDocument/2006/relationships/webSettings" Target="webSettings.xml"/><Relationship Id="rId61" Type="http://schemas.openxmlformats.org/officeDocument/2006/relationships/hyperlink" Target="https://www.sciencedirect.com/science/article/pii/S0926580517305678" TargetMode="External"/><Relationship Id="rId82" Type="http://schemas.openxmlformats.org/officeDocument/2006/relationships/hyperlink" Target="https://ascelibrary.org/author/Commander%2C+B+C" TargetMode="Externa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fhwaapps.fhwa.dot.gov/ndep/Default.aspx"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ascelibrary.org/journal/jpcfev" TargetMode="External"/><Relationship Id="rId56" Type="http://schemas.openxmlformats.org/officeDocument/2006/relationships/hyperlink" Target="https://www.sciencedirect.com/science/journal/01410296" TargetMode="External"/><Relationship Id="rId64" Type="http://schemas.openxmlformats.org/officeDocument/2006/relationships/hyperlink" Target="https://ascelibrary.org/author/Li%2C+Jian" TargetMode="External"/><Relationship Id="rId69" Type="http://schemas.openxmlformats.org/officeDocument/2006/relationships/hyperlink" Target="https://ascelibrary.org/author/Javdekar%2C+Chitra+N" TargetMode="External"/><Relationship Id="rId77" Type="http://schemas.openxmlformats.org/officeDocument/2006/relationships/hyperlink" Target="https://ascelibrary.org/journal/jbenf2" TargetMode="External"/><Relationship Id="rId8" Type="http://schemas.openxmlformats.org/officeDocument/2006/relationships/comments" Target="comments.xml"/><Relationship Id="rId51" Type="http://schemas.openxmlformats.org/officeDocument/2006/relationships/hyperlink" Target="https://journals.sagepub.com/doi/10.1177/0361198118781396" TargetMode="External"/><Relationship Id="rId72" Type="http://schemas.openxmlformats.org/officeDocument/2006/relationships/hyperlink" Target="https://doi.org/10.1061/(ASCE)1084-0702(2006)11:6(688)" TargetMode="External"/><Relationship Id="rId80" Type="http://schemas.openxmlformats.org/officeDocument/2006/relationships/hyperlink" Target="https://ascelibrary.org/author/Yost%2C+J+R"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ascelibrary.org/author/Rice%2C+Jennifer+A" TargetMode="External"/><Relationship Id="rId59" Type="http://schemas.openxmlformats.org/officeDocument/2006/relationships/hyperlink" Target="https://ascelibrary.org/author/Harris%2C+Devin+K" TargetMode="External"/><Relationship Id="rId67" Type="http://schemas.openxmlformats.org/officeDocument/2006/relationships/hyperlink" Target="https://doi.org/10.1061/(ASCE)BE.1943-5592.0000403"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journals.sagepub.com/doi/10.1177/0361198118781396" TargetMode="External"/><Relationship Id="rId62" Type="http://schemas.openxmlformats.org/officeDocument/2006/relationships/hyperlink" Target="https://www.sciencedirect.com/science/journal/09265805" TargetMode="External"/><Relationship Id="rId70" Type="http://schemas.openxmlformats.org/officeDocument/2006/relationships/hyperlink" Target="https://ascelibrary.org/author/Edelmann%2C+Jennifer+L" TargetMode="External"/><Relationship Id="rId75" Type="http://schemas.openxmlformats.org/officeDocument/2006/relationships/hyperlink" Target="https://ascelibrary.org/author/Sipple%2C+Jesse+D"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4.png"/><Relationship Id="rId49" Type="http://schemas.openxmlformats.org/officeDocument/2006/relationships/hyperlink" Target="https://journals.sagepub.com/doi/10.1177/0361198118781396" TargetMode="External"/><Relationship Id="rId57" Type="http://schemas.openxmlformats.org/officeDocument/2006/relationships/hyperlink" Target="https://www.sciencedirect.com/science/journal/01410296/148/supp/C" TargetMode="Externa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https://journals.sagepub.com/doi/10.1177/0361198118781396" TargetMode="External"/><Relationship Id="rId60" Type="http://schemas.openxmlformats.org/officeDocument/2006/relationships/hyperlink" Target="https://www.sciencedirect.com/science/article/pii/S0926580517305678" TargetMode="External"/><Relationship Id="rId65" Type="http://schemas.openxmlformats.org/officeDocument/2006/relationships/hyperlink" Target="https://ascelibrary.org/author/Spencer%2C+Billie+F" TargetMode="External"/><Relationship Id="rId73" Type="http://schemas.openxmlformats.org/officeDocument/2006/relationships/hyperlink" Target="https://ascelibrary.org/author/Sanayei%2C+Masoud" TargetMode="External"/><Relationship Id="rId78" Type="http://schemas.openxmlformats.org/officeDocument/2006/relationships/hyperlink" Target="https://doi.org/10.1061/(ASCE)BE.1943-5592.0000228" TargetMode="External"/><Relationship Id="rId81" Type="http://schemas.openxmlformats.org/officeDocument/2006/relationships/hyperlink" Target="https://ascelibrary.org/author/Schulz%2C+J+L" TargetMode="External"/><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lly\Dropbox%20(LTBP)\UIC%20Box\CAIT\FHWA%20Rogue\NDE-SHM%20Project\Book1.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tx1"/>
              </a:solidFill>
              <a:prstDash val="dash"/>
              <a:round/>
            </a:ln>
            <a:effectLst/>
          </c:spPr>
          <c:marker>
            <c:symbol val="circle"/>
            <c:size val="9"/>
            <c:spPr>
              <a:solidFill>
                <a:schemeClr val="tx1"/>
              </a:solidFill>
              <a:ln w="9525">
                <a:solidFill>
                  <a:schemeClr val="tx1"/>
                </a:solidFill>
              </a:ln>
              <a:effectLst/>
            </c:spPr>
          </c:marker>
          <c:xVal>
            <c:numRef>
              <c:f>Sheet1!$H$15:$H$18</c:f>
              <c:numCache>
                <c:formatCode>General</c:formatCode>
                <c:ptCount val="4"/>
                <c:pt idx="0">
                  <c:v>5</c:v>
                </c:pt>
                <c:pt idx="1">
                  <c:v>10</c:v>
                </c:pt>
                <c:pt idx="2">
                  <c:v>20</c:v>
                </c:pt>
                <c:pt idx="3">
                  <c:v>80</c:v>
                </c:pt>
              </c:numCache>
            </c:numRef>
          </c:xVal>
          <c:yVal>
            <c:numRef>
              <c:f>Sheet1!$I$15:$I$18</c:f>
              <c:numCache>
                <c:formatCode>General</c:formatCode>
                <c:ptCount val="4"/>
                <c:pt idx="0">
                  <c:v>10</c:v>
                </c:pt>
                <c:pt idx="1">
                  <c:v>35</c:v>
                </c:pt>
                <c:pt idx="2">
                  <c:v>55</c:v>
                </c:pt>
                <c:pt idx="3">
                  <c:v>60</c:v>
                </c:pt>
              </c:numCache>
            </c:numRef>
          </c:yVal>
          <c:smooth val="1"/>
          <c:extLst>
            <c:ext xmlns:c16="http://schemas.microsoft.com/office/drawing/2014/chart" uri="{C3380CC4-5D6E-409C-BE32-E72D297353CC}">
              <c16:uniqueId val="{00000000-BE55-AB44-8597-438BE6397750}"/>
            </c:ext>
          </c:extLst>
        </c:ser>
        <c:dLbls>
          <c:showLegendKey val="0"/>
          <c:showVal val="0"/>
          <c:showCatName val="0"/>
          <c:showSerName val="0"/>
          <c:showPercent val="0"/>
          <c:showBubbleSize val="0"/>
        </c:dLbls>
        <c:axId val="569304736"/>
        <c:axId val="569309832"/>
      </c:scatterChart>
      <c:valAx>
        <c:axId val="569304736"/>
        <c:scaling>
          <c:orientation val="minMax"/>
        </c:scaling>
        <c:delete val="1"/>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r>
                  <a:rPr lang="en-US" sz="1100"/>
                  <a:t>Complexity of Computation </a:t>
                </a:r>
              </a:p>
            </c:rich>
          </c:tx>
          <c:layout>
            <c:manualLayout>
              <c:xMode val="edge"/>
              <c:yMode val="edge"/>
              <c:x val="0.36257491726577656"/>
              <c:y val="0.93092474677848402"/>
            </c:manualLayout>
          </c:layout>
          <c:overlay val="0"/>
          <c:spPr>
            <a:noFill/>
            <a:ln>
              <a:noFill/>
            </a:ln>
            <a:effectLst/>
          </c:spPr>
          <c:txPr>
            <a:bodyPr rot="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crossAx val="569309832"/>
        <c:crosses val="autoZero"/>
        <c:crossBetween val="midCat"/>
      </c:valAx>
      <c:valAx>
        <c:axId val="569309832"/>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ysClr val="windowText" lastClr="000000"/>
                    </a:solidFill>
                    <a:latin typeface="+mn-lt"/>
                    <a:ea typeface="+mn-ea"/>
                    <a:cs typeface="+mn-cs"/>
                  </a:defRPr>
                </a:pPr>
                <a:r>
                  <a:rPr lang="en-US" sz="1200"/>
                  <a:t>Accuracy</a:t>
                </a:r>
              </a:p>
            </c:rich>
          </c:tx>
          <c:layout>
            <c:manualLayout>
              <c:xMode val="edge"/>
              <c:yMode val="edge"/>
              <c:x val="7.7294685990338162E-3"/>
              <c:y val="0.38835133613268169"/>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crossAx val="569304736"/>
        <c:crosses val="autoZero"/>
        <c:crossBetween val="midCat"/>
      </c:valAx>
      <c:spPr>
        <a:noFill/>
        <a:ln>
          <a:solidFill>
            <a:schemeClr val="tx1"/>
          </a:solidFill>
        </a:ln>
        <a:effectLst/>
      </c:spPr>
    </c:plotArea>
    <c:plotVisOnly val="1"/>
    <c:dispBlanksAs val="gap"/>
    <c:showDLblsOverMax val="0"/>
  </c:chart>
  <c:spPr>
    <a:solidFill>
      <a:schemeClr val="bg1"/>
    </a:solidFill>
    <a:ln w="9525" cap="flat" cmpd="sng" algn="ctr">
      <a:noFill/>
      <a:round/>
    </a:ln>
    <a:effectLst/>
  </c:spPr>
  <c:txPr>
    <a:bodyPr/>
    <a:lstStyle/>
    <a:p>
      <a:pPr>
        <a:defRPr sz="1400" b="1">
          <a:solidFill>
            <a:sysClr val="windowText" lastClr="000000"/>
          </a:solidFill>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0.11739</cdr:x>
      <cdr:y>0.74839</cdr:y>
    </cdr:from>
    <cdr:to>
      <cdr:x>0.17971</cdr:x>
      <cdr:y>0.85249</cdr:y>
    </cdr:to>
    <cdr:sp macro="" textlink="">
      <cdr:nvSpPr>
        <cdr:cNvPr id="2" name="TextBox 1"/>
        <cdr:cNvSpPr txBox="1"/>
      </cdr:nvSpPr>
      <cdr:spPr>
        <a:xfrm xmlns:a="http://schemas.openxmlformats.org/drawingml/2006/main">
          <a:off x="569506" y="2066765"/>
          <a:ext cx="302339" cy="28747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400" b="1"/>
            <a:t>A</a:t>
          </a:r>
        </a:p>
      </cdr:txBody>
    </cdr:sp>
  </cdr:relSizeAnchor>
  <cdr:relSizeAnchor xmlns:cdr="http://schemas.openxmlformats.org/drawingml/2006/chartDrawing">
    <cdr:from>
      <cdr:x>0.15266</cdr:x>
      <cdr:y>0.44158</cdr:y>
    </cdr:from>
    <cdr:to>
      <cdr:x>0.21498</cdr:x>
      <cdr:y>0.50824</cdr:y>
    </cdr:to>
    <cdr:sp macro="" textlink="">
      <cdr:nvSpPr>
        <cdr:cNvPr id="3" name="TextBox 1"/>
        <cdr:cNvSpPr txBox="1"/>
      </cdr:nvSpPr>
      <cdr:spPr>
        <a:xfrm xmlns:a="http://schemas.openxmlformats.org/drawingml/2006/main">
          <a:off x="1003300" y="1955800"/>
          <a:ext cx="409575" cy="29527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400" b="1"/>
            <a:t>B</a:t>
          </a:r>
        </a:p>
      </cdr:txBody>
    </cdr:sp>
  </cdr:relSizeAnchor>
  <cdr:relSizeAnchor xmlns:cdr="http://schemas.openxmlformats.org/drawingml/2006/chartDrawing">
    <cdr:from>
      <cdr:x>0.24396</cdr:x>
      <cdr:y>0.21577</cdr:y>
    </cdr:from>
    <cdr:to>
      <cdr:x>0.30628</cdr:x>
      <cdr:y>0.28244</cdr:y>
    </cdr:to>
    <cdr:sp macro="" textlink="">
      <cdr:nvSpPr>
        <cdr:cNvPr id="4" name="TextBox 1"/>
        <cdr:cNvSpPr txBox="1"/>
      </cdr:nvSpPr>
      <cdr:spPr>
        <a:xfrm xmlns:a="http://schemas.openxmlformats.org/drawingml/2006/main">
          <a:off x="1603375" y="955675"/>
          <a:ext cx="409575" cy="29527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400" b="1"/>
            <a:t>C</a:t>
          </a:r>
        </a:p>
      </cdr:txBody>
    </cdr:sp>
  </cdr:relSizeAnchor>
  <cdr:relSizeAnchor xmlns:cdr="http://schemas.openxmlformats.org/drawingml/2006/chartDrawing">
    <cdr:from>
      <cdr:x>0.79758</cdr:x>
      <cdr:y>0.15771</cdr:y>
    </cdr:from>
    <cdr:to>
      <cdr:x>0.8599</cdr:x>
      <cdr:y>0.22437</cdr:y>
    </cdr:to>
    <cdr:sp macro="" textlink="">
      <cdr:nvSpPr>
        <cdr:cNvPr id="5" name="TextBox 1"/>
        <cdr:cNvSpPr txBox="1"/>
      </cdr:nvSpPr>
      <cdr:spPr>
        <a:xfrm xmlns:a="http://schemas.openxmlformats.org/drawingml/2006/main">
          <a:off x="5241925" y="698500"/>
          <a:ext cx="409575" cy="29527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400" b="1"/>
            <a:t>D</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5BD1E-118B-469F-B7C2-D0FD4FCAC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13521</Words>
  <Characters>77070</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Saeed Karim Baba Najad Mamaghani</dc:creator>
  <cp:keywords/>
  <dc:description/>
  <cp:lastModifiedBy>Franklin Moon</cp:lastModifiedBy>
  <cp:revision>2</cp:revision>
  <dcterms:created xsi:type="dcterms:W3CDTF">2019-03-19T11:10:00Z</dcterms:created>
  <dcterms:modified xsi:type="dcterms:W3CDTF">2019-03-19T11:10:00Z</dcterms:modified>
</cp:coreProperties>
</file>